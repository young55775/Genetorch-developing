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2B4BF9" w14:textId="731ACBBE" w:rsidR="004763C3" w:rsidRPr="004106A1" w:rsidRDefault="004763C3" w:rsidP="00C52E46">
      <w:pPr>
        <w:jc w:val="center"/>
        <w:rPr>
          <w:rFonts w:ascii="Times New Roman" w:hAnsi="Times New Roman" w:cs="Times New Roman"/>
          <w:b/>
          <w:bCs/>
          <w:sz w:val="24"/>
          <w:szCs w:val="28"/>
        </w:rPr>
      </w:pPr>
      <w:bookmarkStart w:id="0" w:name="_Hlk121729897"/>
      <w:bookmarkStart w:id="1" w:name="OLE_LINK1"/>
      <w:r w:rsidRPr="004106A1">
        <w:rPr>
          <w:rFonts w:ascii="Times New Roman" w:hAnsi="Times New Roman" w:cs="Times New Roman"/>
          <w:b/>
          <w:bCs/>
          <w:sz w:val="24"/>
          <w:szCs w:val="28"/>
        </w:rPr>
        <w:t xml:space="preserve">A genome-wide EMS mutation probability map of </w:t>
      </w:r>
      <w:r w:rsidRPr="004106A1">
        <w:rPr>
          <w:rFonts w:ascii="Times New Roman" w:hAnsi="Times New Roman" w:cs="Times New Roman"/>
          <w:b/>
          <w:bCs/>
          <w:i/>
          <w:iCs/>
          <w:sz w:val="24"/>
          <w:szCs w:val="28"/>
        </w:rPr>
        <w:t>Caenorhabditis elegans</w:t>
      </w:r>
      <w:r w:rsidRPr="004106A1">
        <w:rPr>
          <w:rFonts w:ascii="Times New Roman" w:hAnsi="Times New Roman" w:cs="Times New Roman"/>
          <w:b/>
          <w:bCs/>
          <w:sz w:val="24"/>
          <w:szCs w:val="28"/>
        </w:rPr>
        <w:t>: predicting valuable mutations with a machine learning model</w:t>
      </w:r>
    </w:p>
    <w:p w14:paraId="430E5A9C" w14:textId="478D534B" w:rsidR="004763C3" w:rsidRDefault="004763C3" w:rsidP="00C52E46">
      <w:pPr>
        <w:rPr>
          <w:rFonts w:ascii="Times New Roman" w:hAnsi="Times New Roman" w:cs="Times New Roman"/>
        </w:rPr>
      </w:pPr>
    </w:p>
    <w:p w14:paraId="6368096E" w14:textId="77777777" w:rsidR="00E34353" w:rsidRPr="00E34353" w:rsidRDefault="00E34353" w:rsidP="00E34353">
      <w:pPr>
        <w:jc w:val="right"/>
        <w:rPr>
          <w:ins w:id="2" w:author="Guo Zhengyang" w:date="2023-03-12T15:22:00Z"/>
          <w:rFonts w:ascii="Times New Roman" w:hAnsi="Times New Roman" w:cs="Times New Roman"/>
        </w:rPr>
        <w:pPrChange w:id="3" w:author="Guo Zhengyang" w:date="2023-03-12T15:22:00Z">
          <w:pPr/>
        </w:pPrChange>
      </w:pPr>
      <w:ins w:id="4" w:author="Guo Zhengyang" w:date="2023-03-12T15:22:00Z">
        <w:r w:rsidRPr="00E34353">
          <w:rPr>
            <w:rFonts w:ascii="Times New Roman" w:hAnsi="Times New Roman" w:cs="Times New Roman"/>
          </w:rPr>
          <w:t>Guo Zhengyang</w:t>
        </w:r>
      </w:ins>
    </w:p>
    <w:p w14:paraId="13C14535" w14:textId="32581849" w:rsidR="00F46FA9" w:rsidDel="00E34353" w:rsidRDefault="00E34353" w:rsidP="00E34353">
      <w:pPr>
        <w:jc w:val="right"/>
        <w:rPr>
          <w:del w:id="5" w:author="Guo Zhengyang" w:date="2023-03-12T15:22:00Z"/>
          <w:rFonts w:ascii="Times New Roman" w:hAnsi="Times New Roman" w:cs="Times New Roman"/>
        </w:rPr>
        <w:pPrChange w:id="6" w:author="Guo Zhengyang" w:date="2023-03-12T15:22:00Z">
          <w:pPr>
            <w:jc w:val="center"/>
          </w:pPr>
        </w:pPrChange>
      </w:pPr>
      <w:ins w:id="7" w:author="Guo Zhengyang" w:date="2023-03-12T15:22:00Z">
        <w:r w:rsidRPr="00E34353">
          <w:rPr>
            <w:rFonts w:ascii="Times New Roman" w:hAnsi="Times New Roman" w:cs="Times New Roman"/>
          </w:rPr>
          <w:t>Advisor: Iino Yuichi</w:t>
        </w:r>
      </w:ins>
      <w:del w:id="8" w:author="Guo Zhengyang" w:date="2023-03-12T15:22:00Z">
        <w:r w:rsidR="00F46FA9" w:rsidDel="00E34353">
          <w:rPr>
            <w:rFonts w:ascii="Times New Roman" w:hAnsi="Times New Roman" w:cs="Times New Roman" w:hint="eastAsia"/>
          </w:rPr>
          <w:delText>G</w:delText>
        </w:r>
        <w:r w:rsidR="00F46FA9" w:rsidDel="00E34353">
          <w:rPr>
            <w:rFonts w:ascii="Times New Roman" w:hAnsi="Times New Roman" w:cs="Times New Roman"/>
          </w:rPr>
          <w:delText>uo Zhengyang</w:delText>
        </w:r>
      </w:del>
    </w:p>
    <w:p w14:paraId="77E66E24" w14:textId="77777777" w:rsidR="00F46FA9" w:rsidRPr="004106A1" w:rsidRDefault="00F46FA9" w:rsidP="00E34353">
      <w:pPr>
        <w:jc w:val="right"/>
        <w:rPr>
          <w:rFonts w:ascii="Times New Roman" w:hAnsi="Times New Roman" w:cs="Times New Roman"/>
        </w:rPr>
        <w:pPrChange w:id="9" w:author="Guo Zhengyang" w:date="2023-03-12T15:22:00Z">
          <w:pPr>
            <w:jc w:val="center"/>
          </w:pPr>
        </w:pPrChange>
      </w:pPr>
    </w:p>
    <w:p w14:paraId="18B6F3A2" w14:textId="77777777" w:rsidR="004763C3" w:rsidRPr="00937301" w:rsidRDefault="004763C3" w:rsidP="00C52E46">
      <w:pPr>
        <w:rPr>
          <w:rFonts w:ascii="Times New Roman" w:hAnsi="Times New Roman" w:cs="Times New Roman"/>
          <w:b/>
          <w:bCs/>
        </w:rPr>
      </w:pPr>
      <w:r w:rsidRPr="00937301">
        <w:rPr>
          <w:rFonts w:ascii="Times New Roman" w:hAnsi="Times New Roman" w:cs="Times New Roman"/>
          <w:b/>
          <w:bCs/>
        </w:rPr>
        <w:t>Abstract</w:t>
      </w:r>
    </w:p>
    <w:p w14:paraId="3DAD42FA" w14:textId="77777777" w:rsidR="004763C3" w:rsidRPr="009B3D13" w:rsidRDefault="004763C3" w:rsidP="00C52E46">
      <w:pPr>
        <w:rPr>
          <w:rFonts w:ascii="Times New Roman" w:hAnsi="Times New Roman" w:cs="Times New Roman"/>
        </w:rPr>
      </w:pPr>
    </w:p>
    <w:bookmarkEnd w:id="0"/>
    <w:bookmarkEnd w:id="1"/>
    <w:p w14:paraId="3AEF4258" w14:textId="628F0BB1" w:rsidR="004763C3" w:rsidDel="00E34353" w:rsidRDefault="00E34353" w:rsidP="00E34353">
      <w:pPr>
        <w:rPr>
          <w:del w:id="10" w:author="Guo Zhengyang" w:date="2023-03-12T15:22:00Z"/>
          <w:rFonts w:ascii="Times New Roman" w:hAnsi="Times New Roman" w:cs="Times New Roman"/>
          <w:lang w:eastAsia="ja-JP"/>
        </w:rPr>
      </w:pPr>
      <w:ins w:id="11" w:author="Guo Zhengyang" w:date="2023-03-12T15:22:00Z">
        <w:r w:rsidRPr="00E34353">
          <w:rPr>
            <w:rFonts w:ascii="Times New Roman" w:hAnsi="Times New Roman" w:cs="Times New Roman"/>
          </w:rPr>
          <w:t>Chemical mutagenesis is widely used in a forward genetics approach in model animals. Collecting mutants from numbers of mutagenized animals based on a particular phenotype is a relatively high</w:t>
        </w:r>
      </w:ins>
      <w:ins w:id="12" w:author="Guo Zhengyang" w:date="2023-03-12T15:23:00Z">
        <w:r>
          <w:rPr>
            <w:rFonts w:ascii="Times New Roman" w:hAnsi="Times New Roman" w:cs="Times New Roman"/>
          </w:rPr>
          <w:t>-</w:t>
        </w:r>
      </w:ins>
      <w:ins w:id="13" w:author="Guo Zhengyang" w:date="2023-03-12T15:22:00Z">
        <w:r w:rsidRPr="00E34353">
          <w:rPr>
            <w:rFonts w:ascii="Times New Roman" w:hAnsi="Times New Roman" w:cs="Times New Roman"/>
          </w:rPr>
          <w:t>throughput process. However, mapping and eventually characterizing the responsible mutation(s) on the genome are labor-intensive if using conventional approaches such as SNP-based mapping.</w:t>
        </w:r>
      </w:ins>
      <w:ins w:id="14" w:author="Guo Zhengyang" w:date="2023-03-12T15:23:00Z">
        <w:r>
          <w:rPr>
            <w:rFonts w:ascii="Times New Roman" w:hAnsi="Times New Roman" w:cs="Times New Roman"/>
          </w:rPr>
          <w:t xml:space="preserve"> </w:t>
        </w:r>
      </w:ins>
      <w:proofErr w:type="gramStart"/>
      <w:ins w:id="15" w:author="Guo Zhengyang" w:date="2023-03-12T15:22:00Z">
        <w:r w:rsidRPr="00E34353">
          <w:rPr>
            <w:rFonts w:ascii="Times New Roman" w:hAnsi="Times New Roman" w:cs="Times New Roman"/>
          </w:rPr>
          <w:t>Whole</w:t>
        </w:r>
        <w:proofErr w:type="gramEnd"/>
        <w:r w:rsidRPr="00E34353">
          <w:rPr>
            <w:rFonts w:ascii="Times New Roman" w:hAnsi="Times New Roman" w:cs="Times New Roman"/>
          </w:rPr>
          <w:t xml:space="preserve"> genome sequencing (WGS) is a reliable tool for analyzing the genetic variations after mutagenesis. With this technique, several strategies that facilitate mapping mutations on a restricted region of the chromosome have been developed, but it remains challenging to efficiently determine candidate genes for further analyses. In this article, with a newly developed pipeline, an ethyl methane sulfonate (EMS)-induced mutation probability map of C. elegans was made by analyzing correlations between the propensity of EMS-induced mutations and features of each nucleotide on the genome such as adjacent sequences and the properties of DNA-binding protein analysis. It will</w:t>
        </w:r>
      </w:ins>
      <w:ins w:id="16" w:author="Guo Zhengyang" w:date="2023-03-12T15:23:00Z">
        <w:r>
          <w:rPr>
            <w:rFonts w:ascii="Times New Roman" w:hAnsi="Times New Roman" w:cs="Times New Roman"/>
          </w:rPr>
          <w:t xml:space="preserve"> </w:t>
        </w:r>
      </w:ins>
      <w:ins w:id="17" w:author="Guo Zhengyang" w:date="2023-03-12T15:22:00Z">
        <w:r w:rsidRPr="00E34353">
          <w:rPr>
            <w:rFonts w:ascii="Times New Roman" w:hAnsi="Times New Roman" w:cs="Times New Roman"/>
          </w:rPr>
          <w:t>provide a precise prediction of the mutation probability of each genomic position. Analyzing WGS data sets of several large-scale screens with this map precisely predicted the mutation rate of each gene and successfully identified casual nucleotide changes. This approach would provide a unique opportunity to facilitate identification of valuable mutations in genetic screens.</w:t>
        </w:r>
        <w:r w:rsidRPr="00E34353" w:rsidDel="00E34353">
          <w:rPr>
            <w:rFonts w:ascii="Times New Roman" w:hAnsi="Times New Roman" w:cs="Times New Roman"/>
          </w:rPr>
          <w:t xml:space="preserve"> </w:t>
        </w:r>
      </w:ins>
      <w:del w:id="18" w:author="Guo Zhengyang" w:date="2023-03-12T15:22:00Z">
        <w:r w:rsidR="004763C3" w:rsidDel="00E34353">
          <w:rPr>
            <w:rFonts w:ascii="Times New Roman" w:hAnsi="Times New Roman" w:cs="Times New Roman"/>
          </w:rPr>
          <w:delText>Chemical mutagenesis is widely used in a forward genetics approach in model animals. Collecting mutants from numbers of mutagenized animals based on a particular phenotype is a relatively high-throughput process. However, mapping and eventually characterizing the responsible mutation(s) on the genome are labor-intensive if using conventional approaches such as SNP-based mapping</w:delText>
        </w:r>
        <w:r w:rsidR="006A52AC" w:rsidDel="00E34353">
          <w:rPr>
            <w:rFonts w:ascii="Times New Roman" w:hAnsi="Times New Roman" w:cs="Times New Roman" w:hint="eastAsia"/>
          </w:rPr>
          <w:delText>.</w:delText>
        </w:r>
        <w:r w:rsidR="006A52AC" w:rsidRPr="006A52AC" w:rsidDel="00E34353">
          <w:delText xml:space="preserve"> </w:delText>
        </w:r>
        <w:r w:rsidR="006A52AC" w:rsidRPr="006A52AC" w:rsidDel="00E34353">
          <w:rPr>
            <w:rFonts w:ascii="Times New Roman" w:hAnsi="Times New Roman" w:cs="Times New Roman"/>
          </w:rPr>
          <w:delText xml:space="preserve">Whole genome sequencing (WGS) is a reliable tool for analyzing the genetic variations after mutagenesis. With this technique, several strategies that facilitate mapping mutations on a restricted region of </w:delText>
        </w:r>
        <w:r w:rsidR="00CC44C6" w:rsidDel="00E34353">
          <w:rPr>
            <w:rFonts w:ascii="Times New Roman" w:hAnsi="Times New Roman" w:cs="Times New Roman"/>
          </w:rPr>
          <w:delText xml:space="preserve">the </w:delText>
        </w:r>
        <w:r w:rsidR="006A52AC" w:rsidRPr="006A52AC" w:rsidDel="00E34353">
          <w:rPr>
            <w:rFonts w:ascii="Times New Roman" w:hAnsi="Times New Roman" w:cs="Times New Roman"/>
          </w:rPr>
          <w:delText>chromosome have been developed, but it remains challenging to efficiently determine candidate genes for further analyses</w:delText>
        </w:r>
        <w:r w:rsidR="004763C3" w:rsidDel="00E34353">
          <w:rPr>
            <w:rFonts w:ascii="Times New Roman" w:hAnsi="Times New Roman" w:cs="Times New Roman"/>
          </w:rPr>
          <w:delText>.</w:delText>
        </w:r>
        <w:r w:rsidR="006A52AC" w:rsidRPr="006A52AC" w:rsidDel="00E34353">
          <w:delText xml:space="preserve"> </w:delText>
        </w:r>
        <w:commentRangeStart w:id="19"/>
        <w:r w:rsidR="004763C3" w:rsidDel="00E34353">
          <w:rPr>
            <w:rFonts w:ascii="Times New Roman" w:hAnsi="Times New Roman" w:cs="Times New Roman"/>
          </w:rPr>
          <w:delText xml:space="preserve">In this article, </w:delText>
        </w:r>
        <w:r w:rsidR="006A52AC" w:rsidDel="00E34353">
          <w:rPr>
            <w:rFonts w:ascii="Times New Roman" w:hAnsi="Times New Roman" w:cs="Times New Roman"/>
          </w:rPr>
          <w:delText xml:space="preserve">with a new developed pipeline, </w:delText>
        </w:r>
        <w:r w:rsidR="004763C3" w:rsidDel="00E34353">
          <w:rPr>
            <w:rFonts w:ascii="Times New Roman" w:hAnsi="Times New Roman" w:cs="Times New Roman"/>
          </w:rPr>
          <w:delText>an e</w:delText>
        </w:r>
        <w:r w:rsidR="004763C3" w:rsidRPr="00E723FE" w:rsidDel="00E34353">
          <w:rPr>
            <w:rFonts w:ascii="Times New Roman" w:hAnsi="Times New Roman" w:cs="Times New Roman"/>
          </w:rPr>
          <w:delText>thyl methane sulfonate (EMS)</w:delText>
        </w:r>
        <w:r w:rsidR="004763C3" w:rsidDel="00E34353">
          <w:rPr>
            <w:rFonts w:ascii="Times New Roman" w:hAnsi="Times New Roman" w:cs="Times New Roman"/>
          </w:rPr>
          <w:delText>-induced</w:delText>
        </w:r>
        <w:r w:rsidR="004763C3" w:rsidRPr="00E723FE" w:rsidDel="00E34353">
          <w:rPr>
            <w:rFonts w:ascii="Times New Roman" w:hAnsi="Times New Roman" w:cs="Times New Roman"/>
          </w:rPr>
          <w:delText xml:space="preserve"> </w:delText>
        </w:r>
        <w:r w:rsidR="004763C3" w:rsidDel="00E34353">
          <w:rPr>
            <w:rFonts w:ascii="Times New Roman" w:hAnsi="Times New Roman" w:cs="Times New Roman"/>
          </w:rPr>
          <w:delText xml:space="preserve">mutation probability map of </w:delText>
        </w:r>
        <w:r w:rsidR="004763C3" w:rsidRPr="00B42783" w:rsidDel="00E34353">
          <w:rPr>
            <w:rFonts w:ascii="Times New Roman" w:hAnsi="Times New Roman" w:cs="Times New Roman"/>
            <w:i/>
            <w:iCs/>
          </w:rPr>
          <w:delText>C. elegans</w:delText>
        </w:r>
        <w:r w:rsidR="004763C3" w:rsidRPr="00A320FD" w:rsidDel="00E34353">
          <w:rPr>
            <w:rFonts w:ascii="Times New Roman" w:hAnsi="Times New Roman" w:cs="Times New Roman"/>
            <w:iCs/>
          </w:rPr>
          <w:delText xml:space="preserve">, </w:delText>
        </w:r>
        <w:r w:rsidR="004763C3" w:rsidDel="00E34353">
          <w:rPr>
            <w:rFonts w:ascii="Times New Roman" w:hAnsi="Times New Roman" w:cs="Times New Roman"/>
            <w:iCs/>
          </w:rPr>
          <w:delText>which</w:delText>
        </w:r>
        <w:r w:rsidR="004763C3" w:rsidRPr="00A320FD" w:rsidDel="00E34353">
          <w:rPr>
            <w:rFonts w:ascii="Times New Roman" w:hAnsi="Times New Roman" w:cs="Times New Roman"/>
          </w:rPr>
          <w:delText xml:space="preserve"> </w:delText>
        </w:r>
        <w:r w:rsidR="004763C3" w:rsidDel="00E34353">
          <w:rPr>
            <w:rFonts w:ascii="Times New Roman" w:hAnsi="Times New Roman" w:cs="Times New Roman"/>
          </w:rPr>
          <w:delText xml:space="preserve">provide a precise prediction of mutation probability of each genomic position, was made by analyzing correlations between </w:delText>
        </w:r>
        <w:r w:rsidR="00CC44C6" w:rsidDel="00E34353">
          <w:rPr>
            <w:rFonts w:ascii="Times New Roman" w:hAnsi="Times New Roman" w:cs="Times New Roman"/>
          </w:rPr>
          <w:delText xml:space="preserve">the </w:delText>
        </w:r>
        <w:r w:rsidR="004763C3" w:rsidDel="00E34353">
          <w:rPr>
            <w:rFonts w:ascii="Times New Roman" w:hAnsi="Times New Roman" w:cs="Times New Roman"/>
          </w:rPr>
          <w:delText xml:space="preserve">propensity of EMS-induced mutations and features of each nucleotide on the genome such as adjacent sequences and the properties of </w:delText>
        </w:r>
      </w:del>
      <w:del w:id="20" w:author="Guo Zhengyang" w:date="2023-03-12T15:21:00Z">
        <w:r w:rsidR="004763C3" w:rsidDel="00E34353">
          <w:rPr>
            <w:rFonts w:ascii="Times New Roman" w:hAnsi="Times New Roman" w:cs="Times New Roman"/>
          </w:rPr>
          <w:delText>epigenetic</w:delText>
        </w:r>
      </w:del>
      <w:del w:id="21" w:author="Guo Zhengyang" w:date="2023-03-12T15:22:00Z">
        <w:r w:rsidR="004763C3" w:rsidDel="00E34353">
          <w:rPr>
            <w:rFonts w:ascii="Times New Roman" w:hAnsi="Times New Roman" w:cs="Times New Roman"/>
          </w:rPr>
          <w:delText xml:space="preserve"> analysis. </w:delText>
        </w:r>
        <w:commentRangeEnd w:id="19"/>
        <w:r w:rsidR="009D079F" w:rsidDel="00E34353">
          <w:rPr>
            <w:rStyle w:val="af0"/>
          </w:rPr>
          <w:commentReference w:id="19"/>
        </w:r>
        <w:r w:rsidR="004763C3" w:rsidDel="00E34353">
          <w:rPr>
            <w:rFonts w:ascii="Times New Roman" w:hAnsi="Times New Roman" w:cs="Times New Roman"/>
          </w:rPr>
          <w:delText xml:space="preserve">Analyzing WGS data </w:delText>
        </w:r>
        <w:r w:rsidR="004763C3" w:rsidDel="00E34353">
          <w:rPr>
            <w:rFonts w:ascii="Times New Roman" w:eastAsia="Yu Mincho" w:hAnsi="Times New Roman" w:cs="Times New Roman" w:hint="eastAsia"/>
            <w:lang w:eastAsia="ja-JP"/>
          </w:rPr>
          <w:delText>s</w:delText>
        </w:r>
        <w:r w:rsidR="004763C3" w:rsidDel="00E34353">
          <w:rPr>
            <w:rFonts w:ascii="Times New Roman" w:eastAsia="Yu Mincho" w:hAnsi="Times New Roman" w:cs="Times New Roman"/>
            <w:lang w:eastAsia="ja-JP"/>
          </w:rPr>
          <w:delText xml:space="preserve">ets </w:delText>
        </w:r>
        <w:r w:rsidR="004763C3" w:rsidDel="00E34353">
          <w:rPr>
            <w:rFonts w:ascii="Times New Roman" w:hAnsi="Times New Roman" w:cs="Times New Roman"/>
          </w:rPr>
          <w:delText xml:space="preserve">of some </w:delText>
        </w:r>
      </w:del>
      <w:ins w:id="22" w:author="飯野　雄一" w:date="2023-01-18T13:14:00Z">
        <w:del w:id="23" w:author="Guo Zhengyang" w:date="2023-03-12T15:22:00Z">
          <w:r w:rsidR="009D079F" w:rsidDel="00E34353">
            <w:rPr>
              <w:rFonts w:ascii="Times New Roman" w:hAnsi="Times New Roman" w:cs="Times New Roman"/>
            </w:rPr>
            <w:delText xml:space="preserve">several </w:delText>
          </w:r>
        </w:del>
      </w:ins>
      <w:del w:id="24" w:author="Guo Zhengyang" w:date="2023-03-12T15:22:00Z">
        <w:r w:rsidR="004763C3" w:rsidDel="00E34353">
          <w:rPr>
            <w:rFonts w:ascii="Times New Roman" w:hAnsi="Times New Roman" w:cs="Times New Roman"/>
          </w:rPr>
          <w:delText>large-scale screening</w:delText>
        </w:r>
      </w:del>
      <w:ins w:id="25" w:author="飯野　雄一" w:date="2023-01-18T13:14:00Z">
        <w:del w:id="26" w:author="Guo Zhengyang" w:date="2023-03-12T15:22:00Z">
          <w:r w:rsidR="009D079F" w:rsidDel="00E34353">
            <w:rPr>
              <w:rFonts w:ascii="Times New Roman" w:hAnsi="Times New Roman" w:cs="Times New Roman"/>
            </w:rPr>
            <w:delText>s</w:delText>
          </w:r>
        </w:del>
      </w:ins>
      <w:del w:id="27" w:author="Guo Zhengyang" w:date="2023-03-12T15:22:00Z">
        <w:r w:rsidR="004763C3" w:rsidDel="00E34353">
          <w:rPr>
            <w:rFonts w:ascii="Times New Roman" w:hAnsi="Times New Roman" w:cs="Times New Roman"/>
          </w:rPr>
          <w:delText xml:space="preserve"> with this map precisely predicted the mutation rate of each gene and successfully identified casual nucleotide changes. This approach</w:delText>
        </w:r>
        <w:r w:rsidR="004763C3" w:rsidRPr="007D27E1" w:rsidDel="00E34353">
          <w:rPr>
            <w:rFonts w:ascii="Times New Roman" w:hAnsi="Times New Roman" w:cs="Times New Roman"/>
          </w:rPr>
          <w:delText xml:space="preserve"> </w:delText>
        </w:r>
        <w:r w:rsidR="004763C3" w:rsidDel="00E34353">
          <w:rPr>
            <w:rFonts w:ascii="Times New Roman" w:hAnsi="Times New Roman" w:cs="Times New Roman"/>
          </w:rPr>
          <w:delText xml:space="preserve">would </w:delText>
        </w:r>
        <w:r w:rsidR="004763C3" w:rsidRPr="00D3687F" w:rsidDel="00E34353">
          <w:rPr>
            <w:rFonts w:ascii="Times New Roman" w:hAnsi="Times New Roman" w:cs="Times New Roman"/>
          </w:rPr>
          <w:delText>provide a uniq</w:delText>
        </w:r>
        <w:r w:rsidR="004763C3" w:rsidDel="00E34353">
          <w:rPr>
            <w:rFonts w:ascii="Times New Roman" w:hAnsi="Times New Roman" w:cs="Times New Roman"/>
          </w:rPr>
          <w:delText>ue opportunity to facilitate</w:delText>
        </w:r>
        <w:r w:rsidR="004763C3" w:rsidRPr="00D3687F" w:rsidDel="00E34353">
          <w:rPr>
            <w:rFonts w:ascii="Times New Roman" w:hAnsi="Times New Roman" w:cs="Times New Roman"/>
          </w:rPr>
          <w:delText xml:space="preserve"> identification of valuable mutations </w:delText>
        </w:r>
        <w:r w:rsidR="004763C3" w:rsidDel="00E34353">
          <w:rPr>
            <w:rFonts w:ascii="Times New Roman" w:hAnsi="Times New Roman" w:cs="Times New Roman"/>
          </w:rPr>
          <w:delText xml:space="preserve">in </w:delText>
        </w:r>
        <w:r w:rsidR="004763C3" w:rsidRPr="00D3687F" w:rsidDel="00E34353">
          <w:rPr>
            <w:rFonts w:ascii="Times New Roman" w:hAnsi="Times New Roman" w:cs="Times New Roman"/>
          </w:rPr>
          <w:delText xml:space="preserve">genetic screens. </w:delText>
        </w:r>
      </w:del>
    </w:p>
    <w:p w14:paraId="7E90C5CD" w14:textId="13013705" w:rsidR="00F46FA9" w:rsidRDefault="00F46FA9" w:rsidP="00C52E46">
      <w:pPr>
        <w:rPr>
          <w:rFonts w:ascii="Times New Roman" w:hAnsi="Times New Roman" w:cs="Times New Roman"/>
        </w:rPr>
      </w:pPr>
    </w:p>
    <w:p w14:paraId="30A883DF" w14:textId="4BD7DFAC" w:rsidR="00F46FA9" w:rsidRDefault="00F46FA9" w:rsidP="00C52E46">
      <w:pPr>
        <w:rPr>
          <w:rFonts w:ascii="Times New Roman" w:hAnsi="Times New Roman" w:cs="Times New Roman"/>
        </w:rPr>
      </w:pPr>
    </w:p>
    <w:p w14:paraId="33ACA546" w14:textId="014D3577" w:rsidR="00F46FA9" w:rsidRDefault="00F46FA9" w:rsidP="00C52E46">
      <w:pPr>
        <w:rPr>
          <w:rFonts w:ascii="Times New Roman" w:hAnsi="Times New Roman" w:cs="Times New Roman"/>
        </w:rPr>
      </w:pPr>
    </w:p>
    <w:p w14:paraId="0A08D134" w14:textId="0F4E697F" w:rsidR="00F46FA9" w:rsidRDefault="00F46FA9" w:rsidP="00C52E46">
      <w:pPr>
        <w:rPr>
          <w:rFonts w:ascii="Times New Roman" w:hAnsi="Times New Roman" w:cs="Times New Roman"/>
        </w:rPr>
      </w:pPr>
    </w:p>
    <w:p w14:paraId="4E31F58E" w14:textId="6DA6248F" w:rsidR="00F46FA9" w:rsidRDefault="00F46FA9" w:rsidP="00C52E46">
      <w:pPr>
        <w:rPr>
          <w:rFonts w:ascii="Times New Roman" w:hAnsi="Times New Roman" w:cs="Times New Roman"/>
        </w:rPr>
      </w:pPr>
    </w:p>
    <w:p w14:paraId="19D56D8D" w14:textId="2BD86768" w:rsidR="00F46FA9" w:rsidRDefault="00F46FA9" w:rsidP="00C52E46">
      <w:pPr>
        <w:rPr>
          <w:rFonts w:ascii="Times New Roman" w:hAnsi="Times New Roman" w:cs="Times New Roman"/>
        </w:rPr>
      </w:pPr>
    </w:p>
    <w:p w14:paraId="2803C890" w14:textId="3432169A" w:rsidR="00F46FA9" w:rsidRDefault="00F46FA9" w:rsidP="00C52E46">
      <w:pPr>
        <w:rPr>
          <w:rFonts w:ascii="Times New Roman" w:hAnsi="Times New Roman" w:cs="Times New Roman"/>
        </w:rPr>
      </w:pPr>
    </w:p>
    <w:p w14:paraId="0099E711" w14:textId="2B4237D7" w:rsidR="00F46FA9" w:rsidRDefault="00F46FA9" w:rsidP="00C52E46">
      <w:pPr>
        <w:rPr>
          <w:rFonts w:ascii="Times New Roman" w:hAnsi="Times New Roman" w:cs="Times New Roman"/>
        </w:rPr>
      </w:pPr>
    </w:p>
    <w:p w14:paraId="26650395" w14:textId="0C472D42" w:rsidR="00F46FA9" w:rsidRDefault="00F46FA9" w:rsidP="00C52E46">
      <w:pPr>
        <w:rPr>
          <w:rFonts w:ascii="Times New Roman" w:hAnsi="Times New Roman" w:cs="Times New Roman"/>
        </w:rPr>
      </w:pPr>
    </w:p>
    <w:p w14:paraId="219FE8B3" w14:textId="0EAEE133" w:rsidR="00F46FA9" w:rsidRDefault="00F46FA9" w:rsidP="00C52E46">
      <w:pPr>
        <w:rPr>
          <w:rFonts w:ascii="Times New Roman" w:hAnsi="Times New Roman" w:cs="Times New Roman"/>
        </w:rPr>
      </w:pPr>
    </w:p>
    <w:p w14:paraId="66022C44" w14:textId="7C6920E0" w:rsidR="00F46FA9" w:rsidRDefault="00F46FA9" w:rsidP="00C52E46">
      <w:pPr>
        <w:rPr>
          <w:rFonts w:ascii="Times New Roman" w:hAnsi="Times New Roman" w:cs="Times New Roman"/>
        </w:rPr>
      </w:pPr>
    </w:p>
    <w:p w14:paraId="681F36BF" w14:textId="10842384" w:rsidR="00F46FA9" w:rsidRDefault="00F46FA9" w:rsidP="00C52E46">
      <w:pPr>
        <w:rPr>
          <w:rFonts w:ascii="Times New Roman" w:hAnsi="Times New Roman" w:cs="Times New Roman"/>
        </w:rPr>
      </w:pPr>
    </w:p>
    <w:p w14:paraId="38534889" w14:textId="6E12717B" w:rsidR="00F46FA9" w:rsidRDefault="00F46FA9" w:rsidP="00C52E46">
      <w:pPr>
        <w:rPr>
          <w:rFonts w:ascii="Times New Roman" w:hAnsi="Times New Roman" w:cs="Times New Roman"/>
        </w:rPr>
      </w:pPr>
    </w:p>
    <w:p w14:paraId="549860FC" w14:textId="74CD9390" w:rsidR="00F46FA9" w:rsidRDefault="00F46FA9" w:rsidP="00C52E46">
      <w:pPr>
        <w:rPr>
          <w:rFonts w:ascii="Times New Roman" w:hAnsi="Times New Roman" w:cs="Times New Roman"/>
        </w:rPr>
      </w:pPr>
    </w:p>
    <w:p w14:paraId="0DA2EA5C" w14:textId="3E058664" w:rsidR="00F46FA9" w:rsidRDefault="00F46FA9" w:rsidP="00C52E46">
      <w:pPr>
        <w:rPr>
          <w:rFonts w:ascii="Times New Roman" w:hAnsi="Times New Roman" w:cs="Times New Roman"/>
        </w:rPr>
      </w:pPr>
    </w:p>
    <w:p w14:paraId="7501824B" w14:textId="55F05A86" w:rsidR="00F46FA9" w:rsidRDefault="00F46FA9" w:rsidP="00C52E46">
      <w:pPr>
        <w:rPr>
          <w:rFonts w:ascii="Times New Roman" w:hAnsi="Times New Roman" w:cs="Times New Roman"/>
        </w:rPr>
      </w:pPr>
    </w:p>
    <w:p w14:paraId="00CDBA73" w14:textId="6F76733D" w:rsidR="00F46FA9" w:rsidRDefault="00F46FA9" w:rsidP="00C52E46">
      <w:pPr>
        <w:rPr>
          <w:rFonts w:ascii="Times New Roman" w:hAnsi="Times New Roman" w:cs="Times New Roman"/>
        </w:rPr>
      </w:pPr>
    </w:p>
    <w:p w14:paraId="2E2FE479" w14:textId="77777777" w:rsidR="00F46FA9" w:rsidRPr="00D3687F" w:rsidRDefault="00F46FA9" w:rsidP="00C52E46">
      <w:pPr>
        <w:rPr>
          <w:rFonts w:ascii="Times New Roman" w:hAnsi="Times New Roman" w:cs="Times New Roman"/>
        </w:rPr>
      </w:pPr>
    </w:p>
    <w:p w14:paraId="07D0F56D" w14:textId="7E5CB7F7" w:rsidR="004763C3" w:rsidRDefault="004763C3" w:rsidP="00C52E46">
      <w:pPr>
        <w:rPr>
          <w:rFonts w:ascii="Times New Roman" w:hAnsi="Times New Roman" w:cs="Times New Roman"/>
          <w:b/>
          <w:bCs/>
        </w:rPr>
      </w:pPr>
    </w:p>
    <w:p w14:paraId="460A7FE8" w14:textId="1BD9C6D1" w:rsidR="00F46FA9" w:rsidRDefault="00F46FA9" w:rsidP="00C52E46">
      <w:pPr>
        <w:rPr>
          <w:rFonts w:ascii="Times New Roman" w:hAnsi="Times New Roman" w:cs="Times New Roman"/>
          <w:b/>
          <w:bCs/>
        </w:rPr>
      </w:pPr>
    </w:p>
    <w:p w14:paraId="0CAD0A1C" w14:textId="24C07AF1" w:rsidR="00F46FA9" w:rsidRDefault="00F46FA9" w:rsidP="00C52E46">
      <w:pPr>
        <w:rPr>
          <w:ins w:id="28" w:author="Guo Zhengyang" w:date="2023-03-12T15:23:00Z"/>
          <w:rFonts w:ascii="Times New Roman" w:hAnsi="Times New Roman" w:cs="Times New Roman"/>
          <w:b/>
          <w:bCs/>
        </w:rPr>
      </w:pPr>
    </w:p>
    <w:p w14:paraId="073929C6" w14:textId="77777777" w:rsidR="00D441E0" w:rsidRDefault="00D441E0" w:rsidP="00C52E46">
      <w:pPr>
        <w:rPr>
          <w:rFonts w:ascii="Times New Roman" w:hAnsi="Times New Roman" w:cs="Times New Roman" w:hint="eastAsia"/>
          <w:b/>
          <w:bCs/>
        </w:rPr>
      </w:pPr>
    </w:p>
    <w:p w14:paraId="1B83089E" w14:textId="77777777" w:rsidR="00F46FA9" w:rsidRPr="00D3687F" w:rsidRDefault="00F46FA9" w:rsidP="00C52E46">
      <w:pPr>
        <w:rPr>
          <w:rFonts w:ascii="Times New Roman" w:hAnsi="Times New Roman" w:cs="Times New Roman"/>
          <w:b/>
          <w:bCs/>
        </w:rPr>
      </w:pPr>
    </w:p>
    <w:p w14:paraId="766406B3" w14:textId="77777777" w:rsidR="004763C3" w:rsidRPr="00DC4AF0" w:rsidRDefault="004763C3" w:rsidP="00C52E46">
      <w:pPr>
        <w:rPr>
          <w:rFonts w:ascii="Times New Roman" w:hAnsi="Times New Roman" w:cs="Times New Roman"/>
          <w:b/>
          <w:bCs/>
        </w:rPr>
      </w:pPr>
      <w:r w:rsidRPr="00937301">
        <w:rPr>
          <w:rFonts w:ascii="Times New Roman" w:hAnsi="Times New Roman" w:cs="Times New Roman"/>
          <w:b/>
          <w:bCs/>
        </w:rPr>
        <w:lastRenderedPageBreak/>
        <w:t>Introduction</w:t>
      </w:r>
    </w:p>
    <w:p w14:paraId="7661F264" w14:textId="1A6FB4A6" w:rsidR="004763C3" w:rsidRPr="009B3D13" w:rsidRDefault="004763C3" w:rsidP="00C52E46">
      <w:pPr>
        <w:rPr>
          <w:rFonts w:ascii="Times New Roman" w:hAnsi="Times New Roman" w:cs="Times New Roman"/>
        </w:rPr>
      </w:pPr>
      <w:r w:rsidRPr="009B3D13">
        <w:rPr>
          <w:rFonts w:ascii="Times New Roman" w:hAnsi="Times New Roman" w:cs="Times New Roman"/>
        </w:rPr>
        <w:t xml:space="preserve">Genome-wide chemical mutagenesis </w:t>
      </w:r>
      <w:r>
        <w:rPr>
          <w:rFonts w:ascii="Times New Roman" w:hAnsi="Times New Roman" w:cs="Times New Roman"/>
        </w:rPr>
        <w:t>is</w:t>
      </w:r>
      <w:r w:rsidRPr="009B3D13">
        <w:rPr>
          <w:rFonts w:ascii="Times New Roman" w:hAnsi="Times New Roman" w:cs="Times New Roman"/>
        </w:rPr>
        <w:t xml:space="preserve"> widely applied in </w:t>
      </w:r>
      <w:r>
        <w:rPr>
          <w:rFonts w:ascii="Times New Roman" w:hAnsi="Times New Roman" w:cs="Times New Roman"/>
        </w:rPr>
        <w:t xml:space="preserve">a forward genetics approach in </w:t>
      </w:r>
      <w:r w:rsidRPr="009B3D13">
        <w:rPr>
          <w:rFonts w:ascii="Times New Roman" w:hAnsi="Times New Roman" w:cs="Times New Roman"/>
        </w:rPr>
        <w:t xml:space="preserve">many model </w:t>
      </w:r>
      <w:del w:id="29" w:author="飯野　雄一" w:date="2023-01-18T13:46:00Z">
        <w:r w:rsidRPr="009B3D13" w:rsidDel="005B2903">
          <w:rPr>
            <w:rFonts w:ascii="Times New Roman" w:hAnsi="Times New Roman" w:cs="Times New Roman"/>
          </w:rPr>
          <w:delText>animals</w:delText>
        </w:r>
      </w:del>
      <w:commentRangeStart w:id="30"/>
      <w:ins w:id="31" w:author="飯野　雄一" w:date="2023-01-18T13:46:00Z">
        <w:r w:rsidR="005B2903">
          <w:rPr>
            <w:rFonts w:ascii="Times New Roman" w:hAnsi="Times New Roman" w:cs="Times New Roman"/>
          </w:rPr>
          <w:t>orga</w:t>
        </w:r>
      </w:ins>
      <w:ins w:id="32" w:author="飯野　雄一" w:date="2023-01-18T13:47:00Z">
        <w:r w:rsidR="005B2903">
          <w:rPr>
            <w:rFonts w:ascii="Times New Roman" w:hAnsi="Times New Roman" w:cs="Times New Roman"/>
          </w:rPr>
          <w:t>nisms</w:t>
        </w:r>
      </w:ins>
      <w:r w:rsidRPr="009B3D13">
        <w:rPr>
          <w:rFonts w:ascii="Times New Roman" w:hAnsi="Times New Roman" w:cs="Times New Roman"/>
        </w:rPr>
        <w:t>,</w:t>
      </w:r>
      <w:commentRangeEnd w:id="30"/>
      <w:r w:rsidR="005B2903">
        <w:rPr>
          <w:rStyle w:val="af0"/>
        </w:rPr>
        <w:commentReference w:id="30"/>
      </w:r>
      <w:r w:rsidRPr="009B3D13">
        <w:rPr>
          <w:rFonts w:ascii="Times New Roman" w:hAnsi="Times New Roman" w:cs="Times New Roman"/>
        </w:rPr>
        <w:t xml:space="preserve"> through which </w:t>
      </w:r>
      <w:r>
        <w:rPr>
          <w:rFonts w:ascii="Times New Roman" w:hAnsi="Times New Roman" w:cs="Times New Roman"/>
        </w:rPr>
        <w:t>we can gain</w:t>
      </w:r>
      <w:r w:rsidRPr="009B3D13">
        <w:rPr>
          <w:rFonts w:ascii="Times New Roman" w:hAnsi="Times New Roman" w:cs="Times New Roman"/>
        </w:rPr>
        <w:t xml:space="preserve"> a deeper insight into gene function</w:t>
      </w:r>
      <w:r>
        <w:rPr>
          <w:rFonts w:ascii="Times New Roman" w:hAnsi="Times New Roman" w:cs="Times New Roman"/>
        </w:rPr>
        <w:t>s and interactions</w:t>
      </w:r>
      <w:r w:rsidRPr="009B3D13">
        <w:rPr>
          <w:rFonts w:ascii="Times New Roman" w:hAnsi="Times New Roman" w:cs="Times New Roman"/>
        </w:rPr>
        <w:t xml:space="preserve">. Ethyl methane sulfonate (EMS) is </w:t>
      </w:r>
      <w:r>
        <w:rPr>
          <w:rFonts w:ascii="Times New Roman" w:hAnsi="Times New Roman" w:cs="Times New Roman"/>
        </w:rPr>
        <w:t>thought</w:t>
      </w:r>
      <w:r w:rsidRPr="009B3D13">
        <w:rPr>
          <w:rFonts w:ascii="Times New Roman" w:hAnsi="Times New Roman" w:cs="Times New Roman"/>
        </w:rPr>
        <w:t xml:space="preserve"> to induce the ‘G/C’ to ‘A/T’ transition on a genome-wide scale, making it a common mutagen applied in forward and reverse genetic screening. </w:t>
      </w:r>
      <w:r>
        <w:rPr>
          <w:rFonts w:ascii="Times New Roman" w:hAnsi="Times New Roman" w:cs="Times New Roman"/>
        </w:rPr>
        <w:t xml:space="preserve">Generally, </w:t>
      </w:r>
      <w:r w:rsidRPr="009B3D13">
        <w:rPr>
          <w:rFonts w:ascii="Times New Roman" w:hAnsi="Times New Roman" w:cs="Times New Roman"/>
        </w:rPr>
        <w:t xml:space="preserve">mutagenesis is a high-throughput procedure, especially when using model </w:t>
      </w:r>
      <w:commentRangeStart w:id="33"/>
      <w:del w:id="34" w:author="Guo Zhengyang" w:date="2023-03-12T15:24:00Z">
        <w:r w:rsidRPr="009B3D13" w:rsidDel="00D441E0">
          <w:rPr>
            <w:rFonts w:ascii="Times New Roman" w:hAnsi="Times New Roman" w:cs="Times New Roman"/>
          </w:rPr>
          <w:delText>animals</w:delText>
        </w:r>
        <w:commentRangeEnd w:id="33"/>
        <w:r w:rsidR="006A5872" w:rsidDel="00D441E0">
          <w:rPr>
            <w:rStyle w:val="af0"/>
          </w:rPr>
          <w:commentReference w:id="33"/>
        </w:r>
        <w:r w:rsidRPr="009B3D13" w:rsidDel="00D441E0">
          <w:rPr>
            <w:rFonts w:ascii="Times New Roman" w:hAnsi="Times New Roman" w:cs="Times New Roman"/>
          </w:rPr>
          <w:delText xml:space="preserve"> </w:delText>
        </w:r>
      </w:del>
      <w:ins w:id="35" w:author="Guo Zhengyang" w:date="2023-03-12T15:24:00Z">
        <w:r w:rsidR="00D441E0">
          <w:rPr>
            <w:rFonts w:ascii="Times New Roman" w:hAnsi="Times New Roman" w:cs="Times New Roman"/>
          </w:rPr>
          <w:t>organisms</w:t>
        </w:r>
        <w:r w:rsidR="00D441E0" w:rsidRPr="009B3D13">
          <w:rPr>
            <w:rFonts w:ascii="Times New Roman" w:hAnsi="Times New Roman" w:cs="Times New Roman"/>
          </w:rPr>
          <w:t xml:space="preserve"> </w:t>
        </w:r>
      </w:ins>
      <w:r w:rsidRPr="009B3D13">
        <w:rPr>
          <w:rFonts w:ascii="Times New Roman" w:hAnsi="Times New Roman" w:cs="Times New Roman"/>
        </w:rPr>
        <w:t xml:space="preserve">with high reproduction rates, such as </w:t>
      </w:r>
      <w:ins w:id="36" w:author="Guo Zhengyang" w:date="2023-03-12T15:24:00Z">
        <w:r w:rsidR="00D441E0">
          <w:rPr>
            <w:rFonts w:ascii="Times New Roman" w:hAnsi="Times New Roman" w:cs="Times New Roman"/>
          </w:rPr>
          <w:t xml:space="preserve">plants, </w:t>
        </w:r>
      </w:ins>
      <w:r w:rsidRPr="009B3D13">
        <w:rPr>
          <w:rFonts w:ascii="Times New Roman" w:hAnsi="Times New Roman" w:cs="Times New Roman"/>
        </w:rPr>
        <w:t>bacteria, yeast, and nematodes</w:t>
      </w:r>
      <w:r>
        <w:rPr>
          <w:rFonts w:ascii="Times New Roman" w:hAnsi="Times New Roman" w:cs="Times New Roman"/>
        </w:rPr>
        <w:t>.</w:t>
      </w:r>
      <w:r w:rsidRPr="009B3D13">
        <w:rPr>
          <w:rFonts w:ascii="Times New Roman" w:hAnsi="Times New Roman" w:cs="Times New Roman"/>
        </w:rPr>
        <w:t xml:space="preserve"> </w:t>
      </w:r>
    </w:p>
    <w:p w14:paraId="269CDFCA" w14:textId="77777777" w:rsidR="004763C3" w:rsidRPr="009B3D13" w:rsidRDefault="004763C3" w:rsidP="00C52E46">
      <w:pPr>
        <w:rPr>
          <w:rFonts w:ascii="Times New Roman" w:hAnsi="Times New Roman" w:cs="Times New Roman"/>
        </w:rPr>
      </w:pPr>
    </w:p>
    <w:p w14:paraId="6B420CCA" w14:textId="10BB544F" w:rsidR="004763C3" w:rsidRDefault="004763C3" w:rsidP="00C52E46">
      <w:pPr>
        <w:rPr>
          <w:rFonts w:ascii="Times New Roman" w:hAnsi="Times New Roman" w:cs="Times New Roman"/>
        </w:rPr>
      </w:pPr>
      <w:r w:rsidRPr="009B3D13">
        <w:rPr>
          <w:rFonts w:ascii="Times New Roman" w:hAnsi="Times New Roman" w:cs="Times New Roman"/>
        </w:rPr>
        <w:t xml:space="preserve">Whole-genome sequencing (WGS) </w:t>
      </w:r>
      <w:del w:id="37" w:author="飯野　雄一" w:date="2023-01-18T13:50:00Z">
        <w:r w:rsidRPr="009B3D13" w:rsidDel="00F21EF9">
          <w:rPr>
            <w:rFonts w:ascii="Times New Roman" w:hAnsi="Times New Roman" w:cs="Times New Roman"/>
          </w:rPr>
          <w:delText xml:space="preserve">is </w:delText>
        </w:r>
      </w:del>
      <w:ins w:id="38" w:author="飯野　雄一" w:date="2023-01-18T13:50:00Z">
        <w:r w:rsidR="00F21EF9">
          <w:rPr>
            <w:rFonts w:ascii="Times New Roman" w:hAnsi="Times New Roman" w:cs="Times New Roman"/>
          </w:rPr>
          <w:t>has become</w:t>
        </w:r>
        <w:r w:rsidR="00F21EF9" w:rsidRPr="009B3D13">
          <w:rPr>
            <w:rFonts w:ascii="Times New Roman" w:hAnsi="Times New Roman" w:cs="Times New Roman"/>
          </w:rPr>
          <w:t xml:space="preserve"> </w:t>
        </w:r>
      </w:ins>
      <w:r w:rsidRPr="009B3D13">
        <w:rPr>
          <w:rFonts w:ascii="Times New Roman" w:hAnsi="Times New Roman" w:cs="Times New Roman"/>
        </w:rPr>
        <w:t>a reliable tool for identifying causal mutations</w:t>
      </w:r>
      <w:r>
        <w:rPr>
          <w:rFonts w:ascii="Times New Roman" w:hAnsi="Times New Roman" w:cs="Times New Roman"/>
        </w:rPr>
        <w:t xml:space="preserve"> </w:t>
      </w:r>
      <w:del w:id="39" w:author="飯野　雄一" w:date="2023-01-18T13:50:00Z">
        <w:r w:rsidDel="00F21EF9">
          <w:rPr>
            <w:rFonts w:ascii="Times New Roman" w:hAnsi="Times New Roman" w:cs="Times New Roman"/>
          </w:rPr>
          <w:delText xml:space="preserve">from </w:delText>
        </w:r>
      </w:del>
      <w:ins w:id="40" w:author="飯野　雄一" w:date="2023-01-18T13:50:00Z">
        <w:r w:rsidR="00F21EF9">
          <w:rPr>
            <w:rFonts w:ascii="Times New Roman" w:hAnsi="Times New Roman" w:cs="Times New Roman"/>
          </w:rPr>
          <w:t xml:space="preserve">since </w:t>
        </w:r>
      </w:ins>
      <w:r>
        <w:rPr>
          <w:rFonts w:ascii="Times New Roman" w:hAnsi="Times New Roman" w:cs="Times New Roman"/>
        </w:rPr>
        <w:t xml:space="preserve">about 15 years ago </w:t>
      </w:r>
      <w:r>
        <w:rPr>
          <w:rFonts w:ascii="Times New Roman" w:hAnsi="Times New Roman" w:cs="Times New Roman"/>
          <w:noProof/>
        </w:rPr>
        <w:t>(Sarin, Prabhu, O'Meara, Pe'er, &amp; Hobert, 2008)</w:t>
      </w:r>
      <w:r>
        <w:rPr>
          <w:rFonts w:ascii="Times New Roman" w:hAnsi="Times New Roman" w:cs="Times New Roman"/>
        </w:rPr>
        <w:t>.</w:t>
      </w:r>
      <w:r w:rsidR="006A52AC">
        <w:rPr>
          <w:rFonts w:ascii="Times New Roman" w:hAnsi="Times New Roman" w:cs="Times New Roman"/>
        </w:rPr>
        <w:t xml:space="preserve"> </w:t>
      </w:r>
      <w:r>
        <w:rPr>
          <w:rFonts w:ascii="Times New Roman" w:hAnsi="Times New Roman" w:cs="Times New Roman"/>
        </w:rPr>
        <w:t xml:space="preserve">Before the WGS </w:t>
      </w:r>
      <w:r w:rsidR="006A52AC">
        <w:rPr>
          <w:rFonts w:ascii="Times New Roman" w:hAnsi="Times New Roman" w:cs="Times New Roman"/>
        </w:rPr>
        <w:t xml:space="preserve">technique </w:t>
      </w:r>
      <w:r w:rsidR="00F46FA9">
        <w:rPr>
          <w:rFonts w:ascii="Times New Roman" w:hAnsi="Times New Roman" w:cs="Times New Roman"/>
        </w:rPr>
        <w:t>emerged</w:t>
      </w:r>
      <w:r>
        <w:rPr>
          <w:rFonts w:ascii="Times New Roman" w:hAnsi="Times New Roman" w:cs="Times New Roman"/>
        </w:rPr>
        <w:t xml:space="preserve">, the traditional method </w:t>
      </w:r>
      <w:r w:rsidR="006A52AC">
        <w:rPr>
          <w:rFonts w:ascii="Times New Roman" w:hAnsi="Times New Roman" w:cs="Times New Roman"/>
        </w:rPr>
        <w:t>of determining</w:t>
      </w:r>
      <w:r>
        <w:rPr>
          <w:rFonts w:ascii="Times New Roman" w:hAnsi="Times New Roman" w:cs="Times New Roman"/>
        </w:rPr>
        <w:t xml:space="preserve"> responsible mutation </w:t>
      </w:r>
      <w:r w:rsidR="006A52AC">
        <w:rPr>
          <w:rFonts w:ascii="Times New Roman" w:hAnsi="Times New Roman" w:cs="Times New Roman"/>
        </w:rPr>
        <w:t>was</w:t>
      </w:r>
      <w:r>
        <w:rPr>
          <w:rFonts w:ascii="Times New Roman" w:hAnsi="Times New Roman" w:cs="Times New Roman"/>
        </w:rPr>
        <w:t xml:space="preserve"> difficult and phenotype relying </w:t>
      </w:r>
      <w:r>
        <w:rPr>
          <w:rFonts w:ascii="Times New Roman" w:hAnsi="Times New Roman" w:cs="Times New Roman"/>
          <w:noProof/>
        </w:rPr>
        <w:t>(Brenner, 1974)</w:t>
      </w:r>
      <w:r>
        <w:rPr>
          <w:rFonts w:ascii="Times New Roman" w:hAnsi="Times New Roman" w:cs="Times New Roman"/>
        </w:rPr>
        <w:t>. Now, with the help of alignment and annotation software, WGS can typically detect</w:t>
      </w:r>
      <w:r w:rsidRPr="009B3D13">
        <w:rPr>
          <w:rFonts w:ascii="Times New Roman" w:hAnsi="Times New Roman" w:cs="Times New Roman"/>
        </w:rPr>
        <w:t xml:space="preserve"> about 250~400 mutations in an EMS-</w:t>
      </w:r>
      <w:r>
        <w:rPr>
          <w:rFonts w:ascii="Times New Roman" w:hAnsi="Times New Roman" w:cs="Times New Roman"/>
        </w:rPr>
        <w:t>treat</w:t>
      </w:r>
      <w:r w:rsidRPr="009B3D13">
        <w:rPr>
          <w:rFonts w:ascii="Times New Roman" w:hAnsi="Times New Roman" w:cs="Times New Roman"/>
        </w:rPr>
        <w:t xml:space="preserve">ed </w:t>
      </w:r>
      <w:r w:rsidRPr="00747132">
        <w:rPr>
          <w:rFonts w:ascii="Times New Roman" w:hAnsi="Times New Roman" w:cs="Times New Roman"/>
          <w:i/>
        </w:rPr>
        <w:t>C. elegans</w:t>
      </w:r>
      <w:r>
        <w:rPr>
          <w:rFonts w:ascii="Times New Roman" w:hAnsi="Times New Roman" w:cs="Times New Roman"/>
        </w:rPr>
        <w:t xml:space="preserve">. Despite its high efficiency </w:t>
      </w:r>
      <w:r w:rsidRPr="006D1DA0">
        <w:rPr>
          <w:rFonts w:ascii="Times New Roman" w:eastAsia="Yu Mincho" w:hAnsi="Times New Roman" w:cs="Times New Roman"/>
          <w:lang w:eastAsia="ja-JP"/>
        </w:rPr>
        <w:t>in detecting mutations</w:t>
      </w:r>
      <w:r>
        <w:rPr>
          <w:rFonts w:ascii="Times New Roman" w:eastAsia="Yu Mincho" w:hAnsi="Times New Roman" w:cs="Times New Roman"/>
          <w:lang w:eastAsia="ja-JP"/>
        </w:rPr>
        <w:t xml:space="preserve">, </w:t>
      </w:r>
      <w:r w:rsidRPr="00C8547E">
        <w:rPr>
          <w:rFonts w:ascii="Times New Roman" w:hAnsi="Times New Roman" w:cs="Times New Roman"/>
        </w:rPr>
        <w:t>finding the mutation responsible for the observed phenotype is still difficult</w:t>
      </w:r>
      <w:r>
        <w:rPr>
          <w:rFonts w:ascii="Times New Roman" w:hAnsi="Times New Roman" w:cs="Times New Roman"/>
        </w:rPr>
        <w:t xml:space="preserve"> because </w:t>
      </w:r>
      <w:ins w:id="41" w:author="Guo Zhengyang" w:date="2023-03-12T15:25:00Z">
        <w:r w:rsidR="00D441E0" w:rsidRPr="00D441E0">
          <w:rPr>
            <w:rFonts w:ascii="Times New Roman" w:hAnsi="Times New Roman" w:cs="Times New Roman"/>
          </w:rPr>
          <w:t>many silent mutations also exist</w:t>
        </w:r>
        <w:r w:rsidR="00D441E0" w:rsidRPr="00D441E0" w:rsidDel="00D441E0">
          <w:rPr>
            <w:rFonts w:ascii="Times New Roman" w:hAnsi="Times New Roman" w:cs="Times New Roman"/>
          </w:rPr>
          <w:t xml:space="preserve"> </w:t>
        </w:r>
      </w:ins>
      <w:del w:id="42" w:author="Guo Zhengyang" w:date="2023-03-12T15:25:00Z">
        <w:r w:rsidDel="00D441E0">
          <w:rPr>
            <w:rFonts w:ascii="Times New Roman" w:hAnsi="Times New Roman" w:cs="Times New Roman"/>
          </w:rPr>
          <w:delText xml:space="preserve">many </w:delText>
        </w:r>
        <w:commentRangeStart w:id="43"/>
        <w:r w:rsidDel="00D441E0">
          <w:rPr>
            <w:rFonts w:ascii="Times New Roman" w:hAnsi="Times New Roman" w:cs="Times New Roman"/>
          </w:rPr>
          <w:delText>meaningless mutations</w:delText>
        </w:r>
        <w:r w:rsidRPr="001676F5" w:rsidDel="00D441E0">
          <w:rPr>
            <w:rFonts w:ascii="Times New Roman" w:hAnsi="Times New Roman" w:cs="Times New Roman"/>
          </w:rPr>
          <w:delText xml:space="preserve"> can also be detected</w:delText>
        </w:r>
        <w:commentRangeEnd w:id="43"/>
        <w:r w:rsidR="002F51F9" w:rsidDel="00D441E0">
          <w:rPr>
            <w:rStyle w:val="af0"/>
          </w:rPr>
          <w:commentReference w:id="43"/>
        </w:r>
      </w:del>
      <w:r w:rsidRPr="009B3D13">
        <w:rPr>
          <w:rFonts w:ascii="Times New Roman" w:hAnsi="Times New Roman" w:cs="Times New Roman"/>
        </w:rPr>
        <w:t>. Many strategies</w:t>
      </w:r>
      <w:r>
        <w:rPr>
          <w:rFonts w:ascii="Times New Roman" w:hAnsi="Times New Roman" w:cs="Times New Roman"/>
        </w:rPr>
        <w:t>,</w:t>
      </w:r>
      <w:r w:rsidRPr="009B3D13">
        <w:rPr>
          <w:rFonts w:ascii="Times New Roman" w:hAnsi="Times New Roman" w:cs="Times New Roman"/>
        </w:rPr>
        <w:t xml:space="preserve"> </w:t>
      </w:r>
      <w:r>
        <w:rPr>
          <w:rFonts w:ascii="Times New Roman" w:hAnsi="Times New Roman" w:cs="Times New Roman"/>
        </w:rPr>
        <w:t xml:space="preserve">termed ‘mapping by sequencing’, </w:t>
      </w:r>
      <w:r w:rsidRPr="009B3D13">
        <w:rPr>
          <w:rFonts w:ascii="Times New Roman" w:hAnsi="Times New Roman" w:cs="Times New Roman"/>
        </w:rPr>
        <w:t>have been developed to filter out casual mutations</w:t>
      </w:r>
      <w:r>
        <w:rPr>
          <w:rFonts w:ascii="Times New Roman" w:hAnsi="Times New Roman" w:cs="Times New Roman"/>
        </w:rPr>
        <w:t>. A widely used approach in</w:t>
      </w:r>
      <w:r w:rsidRPr="00B661D5">
        <w:rPr>
          <w:rFonts w:ascii="Times New Roman" w:hAnsi="Times New Roman" w:cs="Times New Roman"/>
          <w:i/>
          <w:iCs/>
        </w:rPr>
        <w:t xml:space="preserve"> C. elegans</w:t>
      </w:r>
      <w:r w:rsidRPr="00B661D5">
        <w:rPr>
          <w:rFonts w:ascii="Times New Roman" w:hAnsi="Times New Roman" w:cs="Times New Roman"/>
        </w:rPr>
        <w:t xml:space="preserve"> </w:t>
      </w:r>
      <w:r>
        <w:rPr>
          <w:rFonts w:ascii="Times New Roman" w:hAnsi="Times New Roman" w:cs="Times New Roman"/>
        </w:rPr>
        <w:t xml:space="preserve">exploits the single nucleotide polymorphisms (SNPs) between two wild-type strains, the </w:t>
      </w:r>
      <w:r w:rsidR="00CC44C6">
        <w:rPr>
          <w:rFonts w:ascii="Times New Roman" w:hAnsi="Times New Roman" w:cs="Times New Roman"/>
        </w:rPr>
        <w:t>Hawaiian (</w:t>
      </w:r>
      <w:r>
        <w:rPr>
          <w:rFonts w:ascii="Times New Roman" w:hAnsi="Times New Roman" w:cs="Times New Roman"/>
        </w:rPr>
        <w:t xml:space="preserve">HA) strain CB4856 and the Bristol strain N2 (which is usually used as standard wild type in research), characterized by over 100,000 polymorphisms. </w:t>
      </w:r>
      <w:r w:rsidRPr="00B661D5">
        <w:rPr>
          <w:rFonts w:ascii="Times New Roman" w:hAnsi="Times New Roman" w:cs="Times New Roman"/>
          <w:szCs w:val="21"/>
        </w:rPr>
        <w:t>(</w:t>
      </w:r>
      <w:r w:rsidRPr="00B661D5">
        <w:rPr>
          <w:rFonts w:ascii="Times New Roman" w:hAnsi="Times New Roman" w:cs="Times New Roman"/>
          <w:color w:val="212121"/>
          <w:szCs w:val="21"/>
          <w:shd w:val="clear" w:color="auto" w:fill="FFFFFF"/>
        </w:rPr>
        <w:t>C. elegans Sequencing Consortium 1998; </w:t>
      </w:r>
      <w:r>
        <w:rPr>
          <w:rFonts w:ascii="Times New Roman" w:hAnsi="Times New Roman" w:cs="Times New Roman"/>
          <w:noProof/>
          <w:color w:val="212121"/>
          <w:szCs w:val="21"/>
          <w:shd w:val="clear" w:color="auto" w:fill="FFFFFF"/>
        </w:rPr>
        <w:t>(Doitsidou, Jarriault, &amp; Poole, 2016; Hillier et al., 2008; Vergara et al., 2014; Wicks, Yeh, Gish, Waterston, &amp; Plasterk, 2001)</w:t>
      </w:r>
      <w:r>
        <w:rPr>
          <w:rFonts w:ascii="Times New Roman" w:hAnsi="Times New Roman" w:cs="Times New Roman"/>
        </w:rPr>
        <w:t xml:space="preserve">). In brief, hybrid </w:t>
      </w:r>
      <w:r w:rsidR="006A52AC">
        <w:rPr>
          <w:rFonts w:ascii="Times New Roman" w:hAnsi="Times New Roman" w:cs="Times New Roman"/>
        </w:rPr>
        <w:t xml:space="preserve">N2-derived mutant and HA animals </w:t>
      </w:r>
      <w:r>
        <w:rPr>
          <w:rFonts w:ascii="Times New Roman" w:hAnsi="Times New Roman" w:cs="Times New Roman"/>
        </w:rPr>
        <w:t xml:space="preserve">are generated by crossing, and recombinant inbred lines (RILs) are established from the hybrids. Then, these RILs are subjected to WGS. The ratio of SNP type along the genome maps responsible mutations to the regions where </w:t>
      </w:r>
      <w:r w:rsidR="00CC44C6">
        <w:rPr>
          <w:rFonts w:ascii="Times New Roman" w:hAnsi="Times New Roman" w:cs="Times New Roman"/>
        </w:rPr>
        <w:t xml:space="preserve">the </w:t>
      </w:r>
      <w:r>
        <w:rPr>
          <w:rFonts w:ascii="Times New Roman" w:hAnsi="Times New Roman" w:cs="Times New Roman"/>
        </w:rPr>
        <w:t>N2/HA ratio was high in RILs with phenotype</w:t>
      </w:r>
      <w:ins w:id="44" w:author="飯野　雄一" w:date="2023-01-18T16:11:00Z">
        <w:r w:rsidR="00EC3752">
          <w:rPr>
            <w:rFonts w:ascii="Times New Roman" w:hAnsi="Times New Roman" w:cs="Times New Roman"/>
          </w:rPr>
          <w:t xml:space="preserve"> </w:t>
        </w:r>
      </w:ins>
      <w:del w:id="45" w:author="飯野　雄一" w:date="2023-01-18T16:11:00Z">
        <w:r w:rsidDel="00EC3752">
          <w:rPr>
            <w:rFonts w:ascii="Times New Roman" w:hAnsi="Times New Roman" w:cs="Times New Roman"/>
          </w:rPr>
          <w:delText>.</w:delText>
        </w:r>
      </w:del>
      <w:r>
        <w:rPr>
          <w:rFonts w:ascii="Times New Roman" w:hAnsi="Times New Roman" w:cs="Times New Roman"/>
          <w:noProof/>
        </w:rPr>
        <w:t>(Doitsidou, Poole, Sarin, Bigelow, &amp; Hobert, 2010)</w:t>
      </w:r>
      <w:r>
        <w:rPr>
          <w:rFonts w:ascii="Times New Roman" w:hAnsi="Times New Roman" w:cs="Times New Roman"/>
          <w:color w:val="212121"/>
          <w:szCs w:val="21"/>
          <w:shd w:val="clear" w:color="auto" w:fill="FFFFFF"/>
        </w:rPr>
        <w:t>. Many improvements have been made</w:t>
      </w:r>
      <w:r w:rsidR="00CC44C6">
        <w:rPr>
          <w:rFonts w:ascii="Times New Roman" w:hAnsi="Times New Roman" w:cs="Times New Roman"/>
          <w:color w:val="212121"/>
          <w:szCs w:val="21"/>
          <w:shd w:val="clear" w:color="auto" w:fill="FFFFFF"/>
        </w:rPr>
        <w:t>,</w:t>
      </w:r>
      <w:r>
        <w:rPr>
          <w:rFonts w:ascii="Times New Roman" w:hAnsi="Times New Roman" w:cs="Times New Roman"/>
          <w:color w:val="212121"/>
          <w:szCs w:val="21"/>
          <w:shd w:val="clear" w:color="auto" w:fill="FFFFFF"/>
        </w:rPr>
        <w:t xml:space="preserve"> such as EMS density mapping </w:t>
      </w:r>
      <w:r>
        <w:rPr>
          <w:rFonts w:ascii="Times New Roman" w:hAnsi="Times New Roman" w:cs="Times New Roman"/>
          <w:noProof/>
          <w:color w:val="212121"/>
          <w:szCs w:val="21"/>
          <w:shd w:val="clear" w:color="auto" w:fill="FFFFFF"/>
        </w:rPr>
        <w:t>(Drake &amp; Baltz, 1976; Flibotte et al., 2010; Sarin et al., 2010)</w:t>
      </w:r>
      <w:r w:rsidR="00CC44C6">
        <w:rPr>
          <w:rFonts w:ascii="Times New Roman" w:hAnsi="Times New Roman" w:cs="Times New Roman"/>
          <w:noProof/>
          <w:color w:val="212121"/>
          <w:szCs w:val="21"/>
          <w:shd w:val="clear" w:color="auto" w:fill="FFFFFF"/>
        </w:rPr>
        <w:t xml:space="preserve">, </w:t>
      </w:r>
      <w:r>
        <w:rPr>
          <w:rFonts w:ascii="Times New Roman" w:hAnsi="Times New Roman" w:cs="Times New Roman"/>
          <w:color w:val="212121"/>
          <w:szCs w:val="21"/>
          <w:shd w:val="clear" w:color="auto" w:fill="FFFFFF"/>
        </w:rPr>
        <w:t>variant discovery mapping (VDM)</w:t>
      </w:r>
      <w:r>
        <w:rPr>
          <w:rFonts w:ascii="Yu Mincho" w:eastAsia="Yu Mincho" w:hAnsi="Yu Mincho" w:cs="Times New Roman"/>
          <w:color w:val="212121"/>
          <w:szCs w:val="21"/>
          <w:shd w:val="clear" w:color="auto" w:fill="FFFFFF"/>
          <w:lang w:eastAsia="ja-JP"/>
        </w:rPr>
        <w:t xml:space="preserve"> </w:t>
      </w:r>
      <w:r>
        <w:rPr>
          <w:rFonts w:ascii="Times New Roman" w:hAnsi="Times New Roman" w:cs="Times New Roman"/>
          <w:noProof/>
          <w:color w:val="212121"/>
          <w:szCs w:val="21"/>
          <w:shd w:val="clear" w:color="auto" w:fill="FFFFFF"/>
        </w:rPr>
        <w:t>(Cheesman et al., 2016; Minevich, Park, Blankenberg, Poole, &amp; Hobert, 2012)</w:t>
      </w:r>
      <w:r>
        <w:rPr>
          <w:rFonts w:ascii="Times New Roman" w:hAnsi="Times New Roman" w:cs="Times New Roman"/>
          <w:color w:val="212121"/>
          <w:szCs w:val="21"/>
          <w:shd w:val="clear" w:color="auto" w:fill="FFFFFF"/>
        </w:rPr>
        <w:t>,</w:t>
      </w:r>
      <w:r w:rsidR="00CC44C6">
        <w:rPr>
          <w:rFonts w:ascii="Times New Roman" w:hAnsi="Times New Roman" w:cs="Times New Roman"/>
          <w:color w:val="212121"/>
          <w:szCs w:val="21"/>
          <w:shd w:val="clear" w:color="auto" w:fill="FFFFFF"/>
        </w:rPr>
        <w:t xml:space="preserve"> </w:t>
      </w:r>
      <w:r>
        <w:rPr>
          <w:rFonts w:ascii="Times New Roman" w:hAnsi="Times New Roman" w:cs="Times New Roman" w:hint="eastAsia"/>
          <w:color w:val="212121"/>
          <w:szCs w:val="21"/>
          <w:shd w:val="clear" w:color="auto" w:fill="FFFFFF"/>
        </w:rPr>
        <w:t>and</w:t>
      </w:r>
      <w:r>
        <w:rPr>
          <w:rFonts w:ascii="Times New Roman" w:hAnsi="Times New Roman" w:cs="Times New Roman"/>
          <w:color w:val="212121"/>
          <w:szCs w:val="21"/>
          <w:shd w:val="clear" w:color="auto" w:fill="FFFFFF"/>
        </w:rPr>
        <w:t xml:space="preserve"> sibling subtraction method (SSM) </w:t>
      </w:r>
      <w:r>
        <w:rPr>
          <w:rFonts w:ascii="Times New Roman" w:hAnsi="Times New Roman" w:cs="Times New Roman"/>
          <w:noProof/>
          <w:color w:val="212121"/>
          <w:szCs w:val="21"/>
          <w:shd w:val="clear" w:color="auto" w:fill="FFFFFF"/>
        </w:rPr>
        <w:t>(Joseph, Blouin, &amp; Fay, 2018)</w:t>
      </w:r>
      <w:ins w:id="46" w:author="飯野　雄一" w:date="2023-01-18T16:13:00Z">
        <w:r w:rsidR="00EC3752">
          <w:rPr>
            <w:rFonts w:ascii="Times New Roman" w:hAnsi="Times New Roman" w:cs="Times New Roman"/>
            <w:noProof/>
            <w:color w:val="212121"/>
            <w:szCs w:val="21"/>
            <w:shd w:val="clear" w:color="auto" w:fill="FFFFFF"/>
          </w:rPr>
          <w:t xml:space="preserve"> </w:t>
        </w:r>
      </w:ins>
      <w:r>
        <w:rPr>
          <w:rFonts w:ascii="Times New Roman" w:hAnsi="Times New Roman" w:cs="Times New Roman"/>
          <w:color w:val="212121"/>
          <w:szCs w:val="21"/>
          <w:shd w:val="clear" w:color="auto" w:fill="FFFFFF"/>
        </w:rPr>
        <w:t xml:space="preserve">to overcome the caveats of the HA strain, which is mainly because of the unpredictable unstable phenotype </w:t>
      </w:r>
      <w:r w:rsidRPr="00A1129A">
        <w:rPr>
          <w:rFonts w:ascii="Times New Roman" w:hAnsi="Times New Roman" w:cs="Times New Roman"/>
          <w:color w:val="212121"/>
          <w:szCs w:val="21"/>
          <w:shd w:val="clear" w:color="auto" w:fill="FFFFFF"/>
        </w:rPr>
        <w:t>penetrance</w:t>
      </w:r>
      <w:r>
        <w:rPr>
          <w:rFonts w:ascii="Times New Roman" w:hAnsi="Times New Roman" w:cs="Times New Roman"/>
          <w:color w:val="212121"/>
          <w:szCs w:val="21"/>
          <w:shd w:val="clear" w:color="auto" w:fill="FFFFFF"/>
        </w:rPr>
        <w:t xml:space="preserve"> due to the background polymorphisms in this strain.</w:t>
      </w:r>
      <w:r>
        <w:rPr>
          <w:rFonts w:ascii="Times New Roman" w:hAnsi="Times New Roman" w:cs="Times New Roman"/>
        </w:rPr>
        <w:t xml:space="preserve"> These mapping procedures narrow down the chromosomal region where the responsible mutation resides, but </w:t>
      </w:r>
      <w:r w:rsidR="00CC44C6" w:rsidRPr="00CC44C6">
        <w:rPr>
          <w:rFonts w:ascii="Times New Roman" w:hAnsi="Times New Roman" w:cs="Times New Roman"/>
        </w:rPr>
        <w:t>tens of candidate mutations are typically</w:t>
      </w:r>
      <w:r>
        <w:rPr>
          <w:rFonts w:ascii="Times New Roman" w:hAnsi="Times New Roman" w:cs="Times New Roman"/>
        </w:rPr>
        <w:t xml:space="preserve"> left within the region. Therefore, </w:t>
      </w:r>
      <w:r w:rsidR="00CC44C6">
        <w:rPr>
          <w:rFonts w:ascii="Times New Roman" w:hAnsi="Times New Roman" w:cs="Times New Roman"/>
        </w:rPr>
        <w:t>identifying</w:t>
      </w:r>
      <w:r>
        <w:rPr>
          <w:rFonts w:ascii="Times New Roman" w:hAnsi="Times New Roman" w:cs="Times New Roman"/>
        </w:rPr>
        <w:t xml:space="preserve"> responsible </w:t>
      </w:r>
      <w:r w:rsidR="00CC44C6">
        <w:rPr>
          <w:rFonts w:ascii="Times New Roman" w:hAnsi="Times New Roman" w:cs="Times New Roman"/>
        </w:rPr>
        <w:t>mutations</w:t>
      </w:r>
      <w:r>
        <w:rPr>
          <w:rFonts w:ascii="Times New Roman" w:hAnsi="Times New Roman" w:cs="Times New Roman"/>
        </w:rPr>
        <w:t xml:space="preserve"> requires further characterization of these candidates one by one, though </w:t>
      </w:r>
      <w:commentRangeStart w:id="47"/>
      <w:del w:id="48" w:author="Guo Zhengyang" w:date="2023-03-12T15:25:00Z">
        <w:r w:rsidDel="00D441E0">
          <w:rPr>
            <w:rFonts w:ascii="Times New Roman" w:hAnsi="Times New Roman" w:cs="Times New Roman"/>
          </w:rPr>
          <w:delText>you</w:delText>
        </w:r>
        <w:commentRangeEnd w:id="47"/>
        <w:r w:rsidR="00EC3752" w:rsidDel="00D441E0">
          <w:rPr>
            <w:rStyle w:val="af0"/>
          </w:rPr>
          <w:commentReference w:id="47"/>
        </w:r>
        <w:r w:rsidDel="00D441E0">
          <w:rPr>
            <w:rFonts w:ascii="Times New Roman" w:hAnsi="Times New Roman" w:cs="Times New Roman"/>
          </w:rPr>
          <w:delText xml:space="preserve"> </w:delText>
        </w:r>
      </w:del>
      <w:ins w:id="49" w:author="Guo Zhengyang" w:date="2023-03-12T15:25:00Z">
        <w:r w:rsidR="00D441E0">
          <w:rPr>
            <w:rFonts w:ascii="Times New Roman" w:hAnsi="Times New Roman" w:cs="Times New Roman"/>
          </w:rPr>
          <w:t>one</w:t>
        </w:r>
        <w:r w:rsidR="00D441E0">
          <w:rPr>
            <w:rFonts w:ascii="Times New Roman" w:hAnsi="Times New Roman" w:cs="Times New Roman"/>
          </w:rPr>
          <w:t xml:space="preserve"> </w:t>
        </w:r>
      </w:ins>
      <w:r>
        <w:rPr>
          <w:rFonts w:ascii="Times New Roman" w:hAnsi="Times New Roman" w:cs="Times New Roman"/>
        </w:rPr>
        <w:t xml:space="preserve">can choose plausible candidate such as nonsense or missense mutations that affect </w:t>
      </w:r>
      <w:r w:rsidR="00F46FA9">
        <w:rPr>
          <w:rFonts w:ascii="Times New Roman" w:hAnsi="Times New Roman" w:cs="Times New Roman"/>
        </w:rPr>
        <w:t xml:space="preserve">the </w:t>
      </w:r>
      <w:r w:rsidRPr="001676F5">
        <w:rPr>
          <w:rFonts w:ascii="Times New Roman" w:hAnsi="Times New Roman" w:cs="Times New Roman"/>
        </w:rPr>
        <w:t>primary sequence of proteins</w:t>
      </w:r>
      <w:r>
        <w:rPr>
          <w:rFonts w:ascii="Times New Roman" w:hAnsi="Times New Roman" w:cs="Times New Roman"/>
        </w:rPr>
        <w:t xml:space="preserve"> </w:t>
      </w:r>
      <w:r>
        <w:rPr>
          <w:rFonts w:ascii="Times New Roman" w:hAnsi="Times New Roman" w:cs="Times New Roman"/>
          <w:noProof/>
        </w:rPr>
        <w:t>(Sarin et al., 2008)</w:t>
      </w:r>
      <w:r>
        <w:rPr>
          <w:rFonts w:ascii="Times New Roman" w:hAnsi="Times New Roman" w:cs="Times New Roman"/>
        </w:rPr>
        <w:t>.</w:t>
      </w:r>
    </w:p>
    <w:p w14:paraId="5FF19B5D" w14:textId="77777777" w:rsidR="004763C3" w:rsidRDefault="004763C3" w:rsidP="00C52E46">
      <w:pPr>
        <w:rPr>
          <w:rFonts w:ascii="Times New Roman" w:hAnsi="Times New Roman" w:cs="Times New Roman"/>
        </w:rPr>
      </w:pPr>
    </w:p>
    <w:p w14:paraId="52E233E6" w14:textId="2615ED23" w:rsidR="004763C3" w:rsidRDefault="004763C3" w:rsidP="00C52E46">
      <w:pPr>
        <w:rPr>
          <w:rFonts w:ascii="Times New Roman" w:hAnsi="Times New Roman" w:cs="Times New Roman"/>
        </w:rPr>
      </w:pPr>
      <w:r>
        <w:rPr>
          <w:rFonts w:ascii="Times New Roman" w:hAnsi="Times New Roman" w:cs="Times New Roman"/>
        </w:rPr>
        <w:t xml:space="preserve">These mapping strategies are time-consuming and against the high-throughput design of forward genetics approaches, </w:t>
      </w:r>
      <w:bookmarkStart w:id="50" w:name="OLE_LINK3"/>
      <w:r>
        <w:rPr>
          <w:rFonts w:ascii="Times New Roman" w:hAnsi="Times New Roman" w:cs="Times New Roman"/>
        </w:rPr>
        <w:t xml:space="preserve">making it impossible to </w:t>
      </w:r>
      <w:del w:id="51" w:author="飯野　雄一" w:date="2023-01-18T16:15:00Z">
        <w:r w:rsidDel="0051011C">
          <w:rPr>
            <w:rFonts w:ascii="Times New Roman" w:hAnsi="Times New Roman" w:cs="Times New Roman"/>
          </w:rPr>
          <w:delText xml:space="preserve">get </w:delText>
        </w:r>
      </w:del>
      <w:ins w:id="52" w:author="飯野　雄一" w:date="2023-01-18T16:15:00Z">
        <w:r w:rsidR="0051011C">
          <w:rPr>
            <w:rFonts w:ascii="Times New Roman" w:hAnsi="Times New Roman" w:cs="Times New Roman"/>
          </w:rPr>
          <w:t>ob</w:t>
        </w:r>
      </w:ins>
      <w:ins w:id="53" w:author="飯野　雄一" w:date="2023-01-18T18:25:00Z">
        <w:r w:rsidR="001A2866">
          <w:rPr>
            <w:rFonts w:ascii="Times New Roman" w:hAnsi="Times New Roman" w:cs="Times New Roman"/>
          </w:rPr>
          <w:t>t</w:t>
        </w:r>
      </w:ins>
      <w:ins w:id="54" w:author="飯野　雄一" w:date="2023-01-18T16:15:00Z">
        <w:r w:rsidR="0051011C">
          <w:rPr>
            <w:rFonts w:ascii="Times New Roman" w:hAnsi="Times New Roman" w:cs="Times New Roman"/>
          </w:rPr>
          <w:t xml:space="preserve">ain </w:t>
        </w:r>
      </w:ins>
      <w:r>
        <w:rPr>
          <w:rFonts w:ascii="Times New Roman" w:hAnsi="Times New Roman" w:cs="Times New Roman"/>
        </w:rPr>
        <w:t>multiple alleles at a time</w:t>
      </w:r>
      <w:bookmarkEnd w:id="50"/>
      <w:del w:id="55" w:author="Guo Zhengyang" w:date="2023-03-12T15:25:00Z">
        <w:r w:rsidDel="00D441E0">
          <w:rPr>
            <w:rFonts w:ascii="Times New Roman" w:hAnsi="Times New Roman" w:cs="Times New Roman"/>
          </w:rPr>
          <w:delText xml:space="preserve"> if RIL-based mapping was performed </w:delText>
        </w:r>
        <w:bookmarkStart w:id="56" w:name="OLE_LINK2"/>
        <w:commentRangeStart w:id="57"/>
        <w:r w:rsidDel="00D441E0">
          <w:rPr>
            <w:rFonts w:ascii="Times New Roman" w:hAnsi="Times New Roman" w:cs="Times New Roman"/>
          </w:rPr>
          <w:delText>with limited number of mutants</w:delText>
        </w:r>
        <w:commentRangeEnd w:id="57"/>
        <w:r w:rsidR="000D3889" w:rsidDel="00D441E0">
          <w:rPr>
            <w:rStyle w:val="af0"/>
          </w:rPr>
          <w:commentReference w:id="57"/>
        </w:r>
      </w:del>
      <w:bookmarkEnd w:id="56"/>
      <w:r>
        <w:rPr>
          <w:rFonts w:ascii="Times New Roman" w:hAnsi="Times New Roman" w:cs="Times New Roman"/>
        </w:rPr>
        <w:t xml:space="preserve">. Furthermore, one may overlook the responsible genes in poorly mapped samples. Focusing on missense or nonsense mutations might result in overlooking </w:t>
      </w:r>
      <w:ins w:id="58" w:author="飯野　雄一" w:date="2023-01-18T18:32:00Z">
        <w:r w:rsidR="00E3047C">
          <w:rPr>
            <w:rFonts w:ascii="Times New Roman" w:hAnsi="Times New Roman" w:cs="Times New Roman"/>
            <w:lang w:eastAsia="ja-JP"/>
          </w:rPr>
          <w:t xml:space="preserve">mutations in </w:t>
        </w:r>
      </w:ins>
      <w:r>
        <w:rPr>
          <w:rFonts w:ascii="Times New Roman" w:hAnsi="Times New Roman" w:cs="Times New Roman" w:hint="eastAsia"/>
          <w:lang w:eastAsia="ja-JP"/>
        </w:rPr>
        <w:t>r</w:t>
      </w:r>
      <w:r>
        <w:rPr>
          <w:rFonts w:ascii="Times New Roman" w:hAnsi="Times New Roman" w:cs="Times New Roman"/>
        </w:rPr>
        <w:t>egulatory elements and non-</w:t>
      </w:r>
      <w:ins w:id="59" w:author="飯野　雄一" w:date="2023-01-18T18:32:00Z">
        <w:r w:rsidR="00E3047C">
          <w:rPr>
            <w:rFonts w:ascii="Times New Roman" w:hAnsi="Times New Roman" w:cs="Times New Roman"/>
          </w:rPr>
          <w:t>protein-</w:t>
        </w:r>
      </w:ins>
      <w:r>
        <w:rPr>
          <w:rFonts w:ascii="Times New Roman" w:hAnsi="Times New Roman" w:cs="Times New Roman"/>
        </w:rPr>
        <w:t>coding genes.</w:t>
      </w:r>
    </w:p>
    <w:p w14:paraId="4AEDD4B9" w14:textId="77777777" w:rsidR="004763C3" w:rsidRDefault="004763C3" w:rsidP="00C52E46">
      <w:pPr>
        <w:rPr>
          <w:rFonts w:ascii="Times New Roman" w:hAnsi="Times New Roman" w:cs="Times New Roman"/>
        </w:rPr>
      </w:pPr>
    </w:p>
    <w:p w14:paraId="210692B4" w14:textId="7ACCAC93" w:rsidR="004763C3" w:rsidRDefault="004763C3" w:rsidP="00C52E46">
      <w:pPr>
        <w:rPr>
          <w:rFonts w:ascii="Times New Roman" w:hAnsi="Times New Roman" w:cs="Times New Roman"/>
        </w:rPr>
      </w:pPr>
      <w:r>
        <w:rPr>
          <w:rFonts w:ascii="Times New Roman" w:hAnsi="Times New Roman" w:cs="Times New Roman"/>
        </w:rPr>
        <w:t xml:space="preserve">Here I describe a novel approach to detect the responsible mutation directly from the WGS datasets of the isolated mutants. With WGS data from the </w:t>
      </w:r>
      <w:proofErr w:type="gramStart"/>
      <w:r>
        <w:rPr>
          <w:rFonts w:ascii="Times New Roman" w:hAnsi="Times New Roman" w:cs="Times New Roman"/>
        </w:rPr>
        <w:t>million mutation</w:t>
      </w:r>
      <w:proofErr w:type="gramEnd"/>
      <w:r>
        <w:rPr>
          <w:rFonts w:ascii="Times New Roman" w:hAnsi="Times New Roman" w:cs="Times New Roman"/>
        </w:rPr>
        <w:t xml:space="preserve"> project (MMP) and the modENCODE project, an EMS mutation probability map was built to predict the anticipated </w:t>
      </w:r>
      <w:r>
        <w:rPr>
          <w:rFonts w:ascii="Times New Roman" w:hAnsi="Times New Roman" w:cs="Times New Roman"/>
        </w:rPr>
        <w:lastRenderedPageBreak/>
        <w:t xml:space="preserve">frequency of random mutation of every base pair on the </w:t>
      </w:r>
      <w:r w:rsidRPr="00DC4AF0">
        <w:rPr>
          <w:rFonts w:ascii="Times New Roman" w:hAnsi="Times New Roman" w:cs="Times New Roman"/>
          <w:i/>
          <w:iCs/>
        </w:rPr>
        <w:t>C. elegans</w:t>
      </w:r>
      <w:r>
        <w:rPr>
          <w:rFonts w:ascii="Times New Roman" w:hAnsi="Times New Roman" w:cs="Times New Roman"/>
        </w:rPr>
        <w:t xml:space="preserve"> genome so that the mutations enriched by a genetic screening bas</w:t>
      </w:r>
      <w:ins w:id="60" w:author="飯野　雄一" w:date="2023-01-18T18:33:00Z">
        <w:r w:rsidR="00E3047C">
          <w:rPr>
            <w:rFonts w:ascii="Times New Roman" w:hAnsi="Times New Roman" w:cs="Times New Roman"/>
          </w:rPr>
          <w:t>ed</w:t>
        </w:r>
      </w:ins>
      <w:del w:id="61" w:author="飯野　雄一" w:date="2023-01-18T18:33:00Z">
        <w:r w:rsidDel="00E3047C">
          <w:rPr>
            <w:rFonts w:ascii="Times New Roman" w:hAnsi="Times New Roman" w:cs="Times New Roman"/>
          </w:rPr>
          <w:delText>ing</w:delText>
        </w:r>
      </w:del>
      <w:r>
        <w:rPr>
          <w:rFonts w:ascii="Times New Roman" w:hAnsi="Times New Roman" w:cs="Times New Roman"/>
        </w:rPr>
        <w:t xml:space="preserve"> on a particular phenotype can be distinguished from those random mutations. Thus, this approach predicts valuable mutations without establishing RILs, enabling the big-scale data analysis of a high-throughput genetic screening.</w:t>
      </w:r>
    </w:p>
    <w:p w14:paraId="1436C089" w14:textId="77777777" w:rsidR="004763C3" w:rsidRPr="00014FE2" w:rsidRDefault="004763C3" w:rsidP="00C52E46">
      <w:pPr>
        <w:rPr>
          <w:rFonts w:ascii="Times New Roman" w:hAnsi="Times New Roman" w:cs="Times New Roman"/>
        </w:rPr>
      </w:pPr>
    </w:p>
    <w:p w14:paraId="138503A4" w14:textId="77777777" w:rsidR="004763C3" w:rsidRPr="00937301" w:rsidRDefault="004763C3" w:rsidP="00C52E46">
      <w:pPr>
        <w:rPr>
          <w:rFonts w:ascii="Times New Roman" w:hAnsi="Times New Roman" w:cs="Times New Roman"/>
          <w:b/>
          <w:bCs/>
        </w:rPr>
      </w:pPr>
      <w:r w:rsidRPr="00937301">
        <w:rPr>
          <w:rFonts w:ascii="Times New Roman" w:hAnsi="Times New Roman" w:cs="Times New Roman" w:hint="eastAsia"/>
          <w:b/>
          <w:bCs/>
        </w:rPr>
        <w:t>2</w:t>
      </w:r>
      <w:r w:rsidRPr="00937301">
        <w:rPr>
          <w:rFonts w:ascii="Times New Roman" w:hAnsi="Times New Roman" w:cs="Times New Roman"/>
          <w:b/>
          <w:bCs/>
        </w:rPr>
        <w:t xml:space="preserve">. </w:t>
      </w:r>
      <w:commentRangeStart w:id="62"/>
      <w:r w:rsidRPr="00937301">
        <w:rPr>
          <w:rFonts w:ascii="Times New Roman" w:hAnsi="Times New Roman" w:cs="Times New Roman"/>
          <w:b/>
          <w:bCs/>
        </w:rPr>
        <w:t>Material and method</w:t>
      </w:r>
      <w:commentRangeEnd w:id="62"/>
      <w:r w:rsidR="006214EA">
        <w:rPr>
          <w:rStyle w:val="af0"/>
        </w:rPr>
        <w:commentReference w:id="62"/>
      </w:r>
    </w:p>
    <w:p w14:paraId="70E96312" w14:textId="77777777" w:rsidR="004763C3" w:rsidRDefault="004763C3" w:rsidP="00C52E46">
      <w:pPr>
        <w:rPr>
          <w:rFonts w:ascii="Times New Roman" w:hAnsi="Times New Roman" w:cs="Times New Roman"/>
        </w:rPr>
      </w:pPr>
      <w:r w:rsidRPr="00937301">
        <w:rPr>
          <w:rFonts w:ascii="Times New Roman" w:hAnsi="Times New Roman" w:cs="Times New Roman" w:hint="eastAsia"/>
          <w:b/>
          <w:bCs/>
        </w:rPr>
        <w:t>2</w:t>
      </w:r>
      <w:r w:rsidRPr="00937301">
        <w:rPr>
          <w:rFonts w:ascii="Times New Roman" w:hAnsi="Times New Roman" w:cs="Times New Roman"/>
          <w:b/>
          <w:bCs/>
        </w:rPr>
        <w:t>.1 WGS data of the million-mutation project.</w:t>
      </w:r>
    </w:p>
    <w:p w14:paraId="448AA818" w14:textId="0C211F26" w:rsidR="004763C3" w:rsidRDefault="004763C3" w:rsidP="00C52E46">
      <w:pPr>
        <w:rPr>
          <w:rFonts w:ascii="Times New Roman" w:hAnsi="Times New Roman" w:cs="Times New Roman"/>
        </w:rPr>
      </w:pPr>
      <w:r>
        <w:rPr>
          <w:rFonts w:ascii="Times New Roman" w:hAnsi="Times New Roman" w:cs="Times New Roman"/>
        </w:rPr>
        <w:t>WGS data of the million-mutation project can be accessed through the official page of Simon Fraser University</w:t>
      </w:r>
      <w:ins w:id="63" w:author="飯野　雄一" w:date="2023-01-18T18:34:00Z">
        <w:r w:rsidR="00C83951">
          <w:rPr>
            <w:rFonts w:ascii="Times New Roman" w:hAnsi="Times New Roman" w:cs="Times New Roman"/>
          </w:rPr>
          <w:t xml:space="preserve"> </w:t>
        </w:r>
      </w:ins>
      <w:r>
        <w:rPr>
          <w:rFonts w:ascii="Times New Roman" w:hAnsi="Times New Roman" w:cs="Times New Roman"/>
        </w:rPr>
        <w:t>(</w:t>
      </w:r>
      <w:hyperlink r:id="rId12" w:history="1">
        <w:r w:rsidRPr="00D339EC">
          <w:rPr>
            <w:rStyle w:val="a7"/>
            <w:rFonts w:ascii="Times New Roman" w:hAnsi="Times New Roman" w:cs="Times New Roman"/>
          </w:rPr>
          <w:t>http://genome.sfu.ca/mmp/</w:t>
        </w:r>
      </w:hyperlink>
      <w:r>
        <w:rPr>
          <w:rFonts w:ascii="Times New Roman" w:hAnsi="Times New Roman" w:cs="Times New Roman"/>
        </w:rPr>
        <w:t xml:space="preserve">). In the total </w:t>
      </w:r>
      <w:ins w:id="64" w:author="飯野　雄一" w:date="2023-01-18T18:34:00Z">
        <w:r w:rsidR="00C83951">
          <w:rPr>
            <w:rFonts w:ascii="Times New Roman" w:hAnsi="Times New Roman" w:cs="Times New Roman"/>
          </w:rPr>
          <w:t xml:space="preserve">of </w:t>
        </w:r>
      </w:ins>
      <w:r>
        <w:rPr>
          <w:rFonts w:ascii="Times New Roman" w:hAnsi="Times New Roman" w:cs="Times New Roman"/>
        </w:rPr>
        <w:t xml:space="preserve">2007 mutated strains, </w:t>
      </w:r>
      <w:r w:rsidRPr="00AB70BB">
        <w:rPr>
          <w:rFonts w:ascii="Times New Roman" w:hAnsi="Times New Roman" w:cs="Times New Roman"/>
        </w:rPr>
        <w:t xml:space="preserve">VC20xxx strains </w:t>
      </w:r>
      <w:ins w:id="65" w:author="飯野　雄一" w:date="2023-01-18T18:35:00Z">
        <w:r w:rsidR="00C83951">
          <w:rPr>
            <w:rFonts w:ascii="Times New Roman" w:hAnsi="Times New Roman" w:cs="Times New Roman"/>
          </w:rPr>
          <w:t xml:space="preserve">(a total of 737 strains) </w:t>
        </w:r>
      </w:ins>
      <w:r w:rsidRPr="00AB70BB">
        <w:rPr>
          <w:rFonts w:ascii="Times New Roman" w:hAnsi="Times New Roman" w:cs="Times New Roman"/>
        </w:rPr>
        <w:t>were isolated after EMS mutagenesis</w:t>
      </w:r>
      <w:r>
        <w:rPr>
          <w:rFonts w:ascii="Times New Roman" w:hAnsi="Times New Roman" w:cs="Times New Roman"/>
        </w:rPr>
        <w:t xml:space="preserve">. Among those 737 strains, 265169 variations were found at a 15x fold coverage. Raw sequencing data of </w:t>
      </w:r>
      <w:proofErr w:type="spellStart"/>
      <w:r>
        <w:rPr>
          <w:rFonts w:ascii="Times New Roman" w:hAnsi="Times New Roman" w:cs="Times New Roman"/>
        </w:rPr>
        <w:t>fastq</w:t>
      </w:r>
      <w:proofErr w:type="spellEnd"/>
      <w:r>
        <w:rPr>
          <w:rFonts w:ascii="Times New Roman" w:hAnsi="Times New Roman" w:cs="Times New Roman"/>
        </w:rPr>
        <w:t xml:space="preserve"> format are available from </w:t>
      </w:r>
      <w:hyperlink r:id="rId13" w:history="1">
        <w:r w:rsidRPr="00747132">
          <w:rPr>
            <w:rStyle w:val="a7"/>
            <w:rFonts w:ascii="Times New Roman" w:hAnsi="Times New Roman" w:cs="Times New Roman"/>
          </w:rPr>
          <w:t>Home - SRA - NCBI (nih.gov)</w:t>
        </w:r>
      </w:hyperlink>
      <w:r w:rsidRPr="00747132">
        <w:rPr>
          <w:rFonts w:ascii="Times New Roman" w:hAnsi="Times New Roman" w:cs="Times New Roman"/>
        </w:rPr>
        <w:t>.</w:t>
      </w:r>
    </w:p>
    <w:p w14:paraId="165F729E" w14:textId="77777777" w:rsidR="004763C3" w:rsidRDefault="004763C3" w:rsidP="00C52E46">
      <w:pPr>
        <w:rPr>
          <w:rFonts w:ascii="Times New Roman" w:hAnsi="Times New Roman" w:cs="Times New Roman"/>
        </w:rPr>
      </w:pPr>
    </w:p>
    <w:p w14:paraId="66BCDF54" w14:textId="28B5ECE0" w:rsidR="004763C3" w:rsidRPr="00937301" w:rsidRDefault="004763C3" w:rsidP="00C52E46">
      <w:pPr>
        <w:rPr>
          <w:rFonts w:ascii="Times New Roman" w:hAnsi="Times New Roman" w:cs="Times New Roman"/>
          <w:b/>
          <w:bCs/>
        </w:rPr>
      </w:pPr>
      <w:r w:rsidRPr="00937301">
        <w:rPr>
          <w:rFonts w:ascii="Times New Roman" w:hAnsi="Times New Roman" w:cs="Times New Roman" w:hint="eastAsia"/>
          <w:b/>
          <w:bCs/>
        </w:rPr>
        <w:t>2</w:t>
      </w:r>
      <w:r w:rsidRPr="00937301">
        <w:rPr>
          <w:rFonts w:ascii="Times New Roman" w:hAnsi="Times New Roman" w:cs="Times New Roman"/>
          <w:b/>
          <w:bCs/>
        </w:rPr>
        <w:t xml:space="preserve">.2 </w:t>
      </w:r>
      <w:del w:id="66" w:author="Guo Zhengyang" w:date="2023-03-12T15:21:00Z">
        <w:r w:rsidRPr="00937301" w:rsidDel="00E34353">
          <w:rPr>
            <w:rFonts w:ascii="Times New Roman" w:hAnsi="Times New Roman" w:cs="Times New Roman"/>
            <w:b/>
            <w:bCs/>
          </w:rPr>
          <w:delText>Epigenetic</w:delText>
        </w:r>
      </w:del>
      <w:ins w:id="67" w:author="Guo Zhengyang" w:date="2023-03-12T15:21:00Z">
        <w:r w:rsidR="00E34353">
          <w:rPr>
            <w:rFonts w:ascii="Times New Roman" w:hAnsi="Times New Roman" w:cs="Times New Roman"/>
            <w:b/>
            <w:bCs/>
          </w:rPr>
          <w:t>DNA-binding protein</w:t>
        </w:r>
      </w:ins>
      <w:r w:rsidRPr="00937301">
        <w:rPr>
          <w:rFonts w:ascii="Times New Roman" w:hAnsi="Times New Roman" w:cs="Times New Roman"/>
          <w:b/>
          <w:bCs/>
        </w:rPr>
        <w:t xml:space="preserve"> data</w:t>
      </w:r>
    </w:p>
    <w:p w14:paraId="76D081BD" w14:textId="77777777" w:rsidR="004763C3" w:rsidRDefault="004763C3" w:rsidP="00C52E46">
      <w:pPr>
        <w:rPr>
          <w:rFonts w:ascii="Times New Roman" w:hAnsi="Times New Roman" w:cs="Times New Roman"/>
        </w:rPr>
      </w:pPr>
      <w:commentRangeStart w:id="68"/>
      <w:r>
        <w:rPr>
          <w:rFonts w:ascii="Times New Roman" w:hAnsi="Times New Roman" w:cs="Times New Roman"/>
        </w:rPr>
        <w:t>Mainly CHIP-chip and CHIP-seq data (table 1)</w:t>
      </w:r>
      <w:r>
        <w:rPr>
          <w:rFonts w:ascii="Times New Roman" w:hAnsi="Times New Roman" w:cs="Times New Roman"/>
          <w:noProof/>
        </w:rPr>
        <w:t>("An integrated encyclopedia of DNA elements in the human genome," 2012; Muers, 2011)</w:t>
      </w:r>
      <w:r>
        <w:rPr>
          <w:rFonts w:ascii="Times New Roman" w:hAnsi="Times New Roman" w:cs="Times New Roman"/>
        </w:rPr>
        <w:t>, which can be accessed from the modENCODE project (</w:t>
      </w:r>
      <w:hyperlink r:id="rId14" w:history="1">
        <w:r w:rsidRPr="00FE5174">
          <w:rPr>
            <w:rStyle w:val="a7"/>
            <w:rFonts w:ascii="Times New Roman" w:hAnsi="Times New Roman" w:cs="Times New Roman"/>
          </w:rPr>
          <w:t>www.modencode.org</w:t>
        </w:r>
      </w:hyperlink>
      <w:r w:rsidRPr="00FE5174">
        <w:rPr>
          <w:rFonts w:ascii="Times New Roman" w:hAnsi="Times New Roman" w:cs="Times New Roman"/>
        </w:rPr>
        <w:t xml:space="preserve">) </w:t>
      </w:r>
      <w:r>
        <w:rPr>
          <w:rFonts w:ascii="Times New Roman" w:hAnsi="Times New Roman" w:cs="Times New Roman"/>
        </w:rPr>
        <w:t>and visualized version from Wormbase Genome Browser (</w:t>
      </w:r>
      <w:proofErr w:type="spellStart"/>
      <w:r w:rsidR="006A52AC">
        <w:fldChar w:fldCharType="begin"/>
      </w:r>
      <w:r w:rsidR="006A52AC">
        <w:instrText xml:space="preserve"> HYPERLINK "https://wormbase.org/tools/genome/jbrowse-simple/" </w:instrText>
      </w:r>
      <w:r w:rsidR="006A52AC">
        <w:fldChar w:fldCharType="separate"/>
      </w:r>
      <w:r w:rsidRPr="00FE5174">
        <w:rPr>
          <w:rStyle w:val="a7"/>
          <w:rFonts w:ascii="Times New Roman" w:hAnsi="Times New Roman" w:cs="Times New Roman"/>
        </w:rPr>
        <w:t>JBrowse</w:t>
      </w:r>
      <w:proofErr w:type="spellEnd"/>
      <w:r w:rsidRPr="00FE5174">
        <w:rPr>
          <w:rStyle w:val="a7"/>
          <w:rFonts w:ascii="Times New Roman" w:hAnsi="Times New Roman" w:cs="Times New Roman"/>
        </w:rPr>
        <w:t xml:space="preserve"> (wormbase.org)</w:t>
      </w:r>
      <w:r w:rsidR="006A52AC">
        <w:rPr>
          <w:rStyle w:val="a7"/>
          <w:rFonts w:ascii="Times New Roman" w:hAnsi="Times New Roman" w:cs="Times New Roman"/>
        </w:rPr>
        <w:fldChar w:fldCharType="end"/>
      </w:r>
      <w:r>
        <w:rPr>
          <w:rFonts w:ascii="Times New Roman" w:hAnsi="Times New Roman" w:cs="Times New Roman"/>
        </w:rPr>
        <w:t>).</w:t>
      </w:r>
      <w:commentRangeEnd w:id="68"/>
      <w:r w:rsidR="00C83951">
        <w:rPr>
          <w:rStyle w:val="af0"/>
        </w:rPr>
        <w:commentReference w:id="68"/>
      </w:r>
      <w:r w:rsidRPr="00FE5174">
        <w:rPr>
          <w:rFonts w:ascii="Times New Roman" w:hAnsi="Times New Roman" w:cs="Times New Roman"/>
        </w:rPr>
        <w:t xml:space="preserve"> </w:t>
      </w:r>
    </w:p>
    <w:p w14:paraId="380E22E7" w14:textId="59D61EEA" w:rsidR="004763C3" w:rsidRDefault="004763C3" w:rsidP="00C52E46">
      <w:pPr>
        <w:rPr>
          <w:ins w:id="69" w:author="Guo Zhengyang" w:date="2023-03-12T15:46:00Z"/>
          <w:rFonts w:ascii="Times New Roman" w:hAnsi="Times New Roman" w:cs="Times New Roman"/>
        </w:rPr>
      </w:pPr>
    </w:p>
    <w:p w14:paraId="066CDA71" w14:textId="6FC8090F" w:rsidR="00FD02CA" w:rsidRDefault="00FD02CA" w:rsidP="00C52E46">
      <w:pPr>
        <w:rPr>
          <w:ins w:id="70" w:author="Guo Zhengyang" w:date="2023-03-12T15:46:00Z"/>
          <w:rFonts w:ascii="Times New Roman" w:hAnsi="Times New Roman" w:cs="Times New Roman"/>
          <w:b/>
          <w:bCs/>
        </w:rPr>
      </w:pPr>
      <w:ins w:id="71" w:author="Guo Zhengyang" w:date="2023-03-12T15:46:00Z">
        <w:r w:rsidRPr="00FD02CA">
          <w:rPr>
            <w:rFonts w:ascii="Times New Roman" w:hAnsi="Times New Roman" w:cs="Times New Roman"/>
            <w:b/>
            <w:bCs/>
            <w:rPrChange w:id="72" w:author="Guo Zhengyang" w:date="2023-03-12T15:46:00Z">
              <w:rPr>
                <w:rFonts w:ascii="Times New Roman" w:hAnsi="Times New Roman" w:cs="Times New Roman"/>
              </w:rPr>
            </w:rPrChange>
          </w:rPr>
          <w:t>2.3 Pentabase bias calculation from the MMP dataset</w:t>
        </w:r>
      </w:ins>
    </w:p>
    <w:p w14:paraId="681076DD" w14:textId="3FF9F9A4" w:rsidR="00FD02CA" w:rsidRPr="00FD02CA" w:rsidRDefault="00FD02CA" w:rsidP="00FD02CA">
      <w:pPr>
        <w:rPr>
          <w:ins w:id="73" w:author="Guo Zhengyang" w:date="2023-03-12T15:46:00Z"/>
          <w:rFonts w:ascii="Times New Roman" w:hAnsi="Times New Roman" w:cs="Times New Roman"/>
          <w:rPrChange w:id="74" w:author="Guo Zhengyang" w:date="2023-03-12T15:46:00Z">
            <w:rPr>
              <w:ins w:id="75" w:author="Guo Zhengyang" w:date="2023-03-12T15:46:00Z"/>
              <w:rFonts w:ascii="Times New Roman" w:hAnsi="Times New Roman" w:cs="Times New Roman"/>
              <w:b/>
              <w:bCs/>
            </w:rPr>
          </w:rPrChange>
        </w:rPr>
      </w:pPr>
      <w:ins w:id="76" w:author="Guo Zhengyang" w:date="2023-03-12T15:46:00Z">
        <w:r w:rsidRPr="00FD02CA">
          <w:rPr>
            <w:rFonts w:ascii="Times New Roman" w:hAnsi="Times New Roman" w:cs="Times New Roman"/>
            <w:rPrChange w:id="77" w:author="Guo Zhengyang" w:date="2023-03-12T15:46:00Z">
              <w:rPr>
                <w:rFonts w:ascii="Times New Roman" w:hAnsi="Times New Roman" w:cs="Times New Roman"/>
                <w:b/>
                <w:bCs/>
              </w:rPr>
            </w:rPrChange>
          </w:rPr>
          <w:t>The Pentabase bias of EMS was calculated with the MMP dataset and reference genome of C. elegans WScel235 as follows (see also Fig2.A-H):</w:t>
        </w:r>
      </w:ins>
    </w:p>
    <w:p w14:paraId="73EAEC9B" w14:textId="21F25BF5" w:rsidR="00FD02CA" w:rsidRPr="00FD02CA" w:rsidRDefault="00FD02CA" w:rsidP="00FD02CA">
      <w:pPr>
        <w:jc w:val="center"/>
        <w:rPr>
          <w:ins w:id="78" w:author="Guo Zhengyang" w:date="2023-03-12T15:48:00Z"/>
          <w:rFonts w:ascii="Times New Roman" w:hAnsi="Times New Roman" w:cs="Times New Roman" w:hint="eastAsia"/>
          <w:iCs/>
          <w:rPrChange w:id="79" w:author="Guo Zhengyang" w:date="2023-03-12T15:48:00Z">
            <w:rPr>
              <w:ins w:id="80" w:author="Guo Zhengyang" w:date="2023-03-12T15:48:00Z"/>
              <w:rFonts w:ascii="Cambria Math" w:hAnsi="Cambria Math" w:cs="Times New Roman"/>
              <w:i/>
              <w:iCs/>
            </w:rPr>
          </w:rPrChange>
        </w:rPr>
        <w:pPrChange w:id="81" w:author="Guo Zhengyang" w:date="2023-03-12T15:49:00Z">
          <w:pPr/>
        </w:pPrChange>
      </w:pPr>
      <m:oMathPara>
        <m:oMath>
          <m:sSub>
            <m:sSubPr>
              <m:ctrlPr>
                <w:ins w:id="82" w:author="Guo Zhengyang" w:date="2023-03-12T15:47:00Z">
                  <w:rPr>
                    <w:rFonts w:ascii="Cambria Math" w:hAnsi="Cambria Math" w:cs="Times New Roman"/>
                    <w:i/>
                    <w:iCs/>
                  </w:rPr>
                </w:ins>
              </m:ctrlPr>
            </m:sSubPr>
            <m:e>
              <m:r>
                <w:ins w:id="83" w:author="Guo Zhengyang" w:date="2023-03-12T15:47:00Z">
                  <w:rPr>
                    <w:rFonts w:ascii="Cambria Math" w:hAnsi="Cambria Math" w:cs="Times New Roman"/>
                  </w:rPr>
                  <m:t>P</m:t>
                </w:ins>
              </m:r>
            </m:e>
            <m:sub>
              <m:r>
                <w:ins w:id="84" w:author="Guo Zhengyang" w:date="2023-03-12T15:47:00Z">
                  <w:rPr>
                    <w:rFonts w:ascii="Cambria Math" w:hAnsi="Cambria Math" w:cs="Times New Roman"/>
                  </w:rPr>
                  <m:t>0</m:t>
                </w:ins>
              </m:r>
            </m:sub>
          </m:sSub>
          <m:r>
            <w:ins w:id="85" w:author="Guo Zhengyang" w:date="2023-03-12T15:47:00Z">
              <w:rPr>
                <w:rFonts w:ascii="Cambria Math" w:hAnsi="Cambria Math" w:cs="Times New Roman"/>
              </w:rPr>
              <m:t>=</m:t>
            </w:ins>
          </m:r>
          <m:f>
            <m:fPr>
              <m:ctrlPr>
                <w:ins w:id="86" w:author="Guo Zhengyang" w:date="2023-03-12T15:48:00Z">
                  <w:rPr>
                    <w:rFonts w:ascii="Cambria Math" w:hAnsi="Cambria Math" w:cs="Times New Roman"/>
                    <w:i/>
                    <w:iCs/>
                  </w:rPr>
                </w:ins>
              </m:ctrlPr>
            </m:fPr>
            <m:num>
              <m:r>
                <w:ins w:id="87" w:author="Guo Zhengyang" w:date="2023-03-12T15:49:00Z">
                  <w:rPr>
                    <w:rFonts w:ascii="Cambria Math" w:hAnsi="Cambria Math" w:cs="Times New Roman"/>
                  </w:rPr>
                  <m:t>C'</m:t>
                </w:ins>
              </m:r>
            </m:num>
            <m:den>
              <m:sSub>
                <m:sSubPr>
                  <m:ctrlPr>
                    <w:ins w:id="88" w:author="Guo Zhengyang" w:date="2023-03-12T15:49:00Z">
                      <w:rPr>
                        <w:rFonts w:ascii="Cambria Math" w:hAnsi="Cambria Math" w:cs="Times New Roman"/>
                        <w:i/>
                        <w:iCs/>
                      </w:rPr>
                    </w:ins>
                  </m:ctrlPr>
                </m:sSubPr>
                <m:e>
                  <m:r>
                    <w:ins w:id="89" w:author="Guo Zhengyang" w:date="2023-03-12T15:49:00Z">
                      <w:rPr>
                        <w:rFonts w:ascii="Cambria Math" w:hAnsi="Cambria Math" w:cs="Times New Roman"/>
                      </w:rPr>
                      <m:t>C</m:t>
                    </w:ins>
                  </m:r>
                </m:e>
                <m:sub>
                  <m:r>
                    <w:ins w:id="90" w:author="Guo Zhengyang" w:date="2023-03-12T15:49:00Z">
                      <w:rPr>
                        <w:rFonts w:ascii="Cambria Math" w:hAnsi="Cambria Math" w:cs="Times New Roman"/>
                      </w:rPr>
                      <m:t>0</m:t>
                    </w:ins>
                  </m:r>
                </m:sub>
              </m:sSub>
            </m:den>
          </m:f>
        </m:oMath>
      </m:oMathPara>
    </w:p>
    <w:p w14:paraId="0994CF8F" w14:textId="272829D8" w:rsidR="00FD02CA" w:rsidRPr="00FD02CA" w:rsidRDefault="00FD02CA" w:rsidP="00FD02CA">
      <w:pPr>
        <w:jc w:val="center"/>
        <w:rPr>
          <w:ins w:id="91" w:author="Guo Zhengyang" w:date="2023-03-12T15:49:00Z"/>
          <w:rFonts w:ascii="Times New Roman" w:hAnsi="Times New Roman" w:cs="Times New Roman"/>
          <w:rPrChange w:id="92" w:author="Guo Zhengyang" w:date="2023-03-12T15:49:00Z">
            <w:rPr>
              <w:ins w:id="93" w:author="Guo Zhengyang" w:date="2023-03-12T15:49:00Z"/>
              <w:rFonts w:ascii="Times New Roman" w:hAnsi="Times New Roman" w:cs="Times New Roman"/>
              <w:b/>
              <w:bCs/>
            </w:rPr>
          </w:rPrChange>
        </w:rPr>
        <w:pPrChange w:id="94" w:author="Guo Zhengyang" w:date="2023-03-12T15:50:00Z">
          <w:pPr/>
        </w:pPrChange>
      </w:pPr>
      <m:oMath>
        <m:sSub>
          <m:sSubPr>
            <m:ctrlPr>
              <w:ins w:id="95" w:author="Guo Zhengyang" w:date="2023-03-12T15:49:00Z">
                <w:rPr>
                  <w:rFonts w:ascii="Cambria Math" w:hAnsi="Cambria Math" w:cs="Times New Roman"/>
                  <w:i/>
                  <w:iCs/>
                </w:rPr>
              </w:ins>
            </m:ctrlPr>
          </m:sSubPr>
          <m:e>
            <m:r>
              <w:ins w:id="96" w:author="Guo Zhengyang" w:date="2023-03-12T15:49:00Z">
                <w:rPr>
                  <w:rFonts w:ascii="Cambria Math" w:hAnsi="Cambria Math" w:cs="Times New Roman"/>
                </w:rPr>
                <m:t>C</m:t>
              </w:ins>
            </m:r>
          </m:e>
          <m:sub>
            <m:r>
              <w:ins w:id="97" w:author="Guo Zhengyang" w:date="2023-03-12T15:49:00Z">
                <w:rPr>
                  <w:rFonts w:ascii="Cambria Math" w:hAnsi="Cambria Math" w:cs="Times New Roman"/>
                </w:rPr>
                <m:t>0</m:t>
              </w:ins>
            </m:r>
          </m:sub>
        </m:sSub>
      </m:oMath>
      <w:ins w:id="98" w:author="Guo Zhengyang" w:date="2023-03-12T15:49:00Z">
        <w:r w:rsidRPr="00FD02CA">
          <w:rPr>
            <w:rFonts w:ascii="Times New Roman" w:hAnsi="Times New Roman" w:cs="Times New Roman"/>
            <w:rPrChange w:id="99" w:author="Guo Zhengyang" w:date="2023-03-12T15:49:00Z">
              <w:rPr>
                <w:rFonts w:ascii="Times New Roman" w:hAnsi="Times New Roman" w:cs="Times New Roman"/>
                <w:b/>
                <w:bCs/>
              </w:rPr>
            </w:rPrChange>
          </w:rPr>
          <w:t>…………………………………………………count of mutated pattern in the MMP dataset</w:t>
        </w:r>
      </w:ins>
    </w:p>
    <w:p w14:paraId="21D32351" w14:textId="2CEB47B0" w:rsidR="00FD02CA" w:rsidRPr="00FD02CA" w:rsidRDefault="00FD02CA" w:rsidP="00FD02CA">
      <w:pPr>
        <w:jc w:val="center"/>
        <w:rPr>
          <w:rFonts w:ascii="Times New Roman" w:hAnsi="Times New Roman" w:cs="Times New Roman" w:hint="eastAsia"/>
          <w:rPrChange w:id="100" w:author="Guo Zhengyang" w:date="2023-03-12T15:49:00Z">
            <w:rPr>
              <w:rFonts w:ascii="Times New Roman" w:hAnsi="Times New Roman" w:cs="Times New Roman" w:hint="eastAsia"/>
            </w:rPr>
          </w:rPrChange>
        </w:rPr>
        <w:pPrChange w:id="101" w:author="Guo Zhengyang" w:date="2023-03-12T15:50:00Z">
          <w:pPr/>
        </w:pPrChange>
      </w:pPr>
      <w:ins w:id="102" w:author="Guo Zhengyang" w:date="2023-03-12T15:49:00Z">
        <w:r w:rsidRPr="00FD02CA">
          <w:rPr>
            <w:rFonts w:ascii="Cambria Math" w:hAnsi="Cambria Math" w:cs="Cambria Math"/>
            <w:rPrChange w:id="103" w:author="Guo Zhengyang" w:date="2023-03-12T15:49:00Z">
              <w:rPr>
                <w:rFonts w:ascii="Cambria Math" w:hAnsi="Cambria Math" w:cs="Cambria Math"/>
                <w:b/>
                <w:bCs/>
              </w:rPr>
            </w:rPrChange>
          </w:rPr>
          <w:t>𝐶</w:t>
        </w:r>
        <w:r w:rsidRPr="00FD02CA">
          <w:rPr>
            <w:rFonts w:ascii="Times New Roman" w:hAnsi="Times New Roman" w:cs="Times New Roman"/>
            <w:rPrChange w:id="104" w:author="Guo Zhengyang" w:date="2023-03-12T15:49:00Z">
              <w:rPr>
                <w:rFonts w:ascii="Times New Roman" w:hAnsi="Times New Roman" w:cs="Times New Roman"/>
                <w:b/>
                <w:bCs/>
              </w:rPr>
            </w:rPrChange>
          </w:rPr>
          <w:t>′………………………</w:t>
        </w:r>
        <w:proofErr w:type="gramStart"/>
        <w:r w:rsidRPr="00FD02CA">
          <w:rPr>
            <w:rFonts w:ascii="Times New Roman" w:hAnsi="Times New Roman" w:cs="Times New Roman"/>
            <w:rPrChange w:id="105" w:author="Guo Zhengyang" w:date="2023-03-12T15:49:00Z">
              <w:rPr>
                <w:rFonts w:ascii="Times New Roman" w:hAnsi="Times New Roman" w:cs="Times New Roman"/>
                <w:b/>
                <w:bCs/>
              </w:rPr>
            </w:rPrChange>
          </w:rPr>
          <w:t>…..</w:t>
        </w:r>
        <w:proofErr w:type="gramEnd"/>
        <w:r w:rsidRPr="00FD02CA">
          <w:rPr>
            <w:rFonts w:ascii="Times New Roman" w:hAnsi="Times New Roman" w:cs="Times New Roman"/>
            <w:rPrChange w:id="106" w:author="Guo Zhengyang" w:date="2023-03-12T15:49:00Z">
              <w:rPr>
                <w:rFonts w:ascii="Times New Roman" w:hAnsi="Times New Roman" w:cs="Times New Roman"/>
                <w:b/>
                <w:bCs/>
              </w:rPr>
            </w:rPrChange>
          </w:rPr>
          <w:t>………………count of the same pattern in the reference genome</w:t>
        </w:r>
      </w:ins>
    </w:p>
    <w:p w14:paraId="115DB97C" w14:textId="1CAE7813" w:rsidR="004763C3" w:rsidRPr="00937301" w:rsidRDefault="004763C3" w:rsidP="00C52E46">
      <w:pPr>
        <w:rPr>
          <w:rFonts w:ascii="Times New Roman" w:hAnsi="Times New Roman" w:cs="Times New Roman"/>
          <w:b/>
          <w:bCs/>
        </w:rPr>
      </w:pPr>
      <w:r w:rsidRPr="00937301">
        <w:rPr>
          <w:rFonts w:ascii="Times New Roman" w:hAnsi="Times New Roman" w:cs="Times New Roman" w:hint="eastAsia"/>
          <w:b/>
          <w:bCs/>
        </w:rPr>
        <w:t>2</w:t>
      </w:r>
      <w:r w:rsidRPr="00937301">
        <w:rPr>
          <w:rFonts w:ascii="Times New Roman" w:hAnsi="Times New Roman" w:cs="Times New Roman"/>
          <w:b/>
          <w:bCs/>
        </w:rPr>
        <w:t>.3 Data preprocess and machine learning.</w:t>
      </w:r>
    </w:p>
    <w:p w14:paraId="53A17B0D" w14:textId="05E93D64" w:rsidR="004763C3" w:rsidRDefault="004763C3" w:rsidP="00C52E46">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 xml:space="preserve">HIP-chip and CHIP-seq data </w:t>
      </w:r>
      <w:del w:id="107" w:author="飯野　雄一" w:date="2023-01-18T18:39:00Z">
        <w:r w:rsidDel="005C7E6D">
          <w:rPr>
            <w:rFonts w:ascii="Times New Roman" w:hAnsi="Times New Roman" w:cs="Times New Roman"/>
          </w:rPr>
          <w:delText>a</w:delText>
        </w:r>
      </w:del>
      <w:ins w:id="108" w:author="飯野　雄一" w:date="2023-01-18T18:39:00Z">
        <w:r w:rsidR="005C7E6D">
          <w:rPr>
            <w:rFonts w:ascii="Times New Roman" w:hAnsi="Times New Roman" w:cs="Times New Roman"/>
          </w:rPr>
          <w:t>we</w:t>
        </w:r>
      </w:ins>
      <w:r>
        <w:rPr>
          <w:rFonts w:ascii="Times New Roman" w:hAnsi="Times New Roman" w:cs="Times New Roman"/>
        </w:rPr>
        <w:t xml:space="preserve">re smoothed </w:t>
      </w:r>
      <w:ins w:id="109" w:author="飯野　雄一" w:date="2023-01-18T18:38:00Z">
        <w:r w:rsidR="005C7E6D">
          <w:rPr>
            <w:rFonts w:ascii="Times New Roman" w:hAnsi="Times New Roman" w:cs="Times New Roman"/>
          </w:rPr>
          <w:t xml:space="preserve">so as to </w:t>
        </w:r>
      </w:ins>
      <w:r w:rsidRPr="00491BC6">
        <w:rPr>
          <w:rFonts w:ascii="Times New Roman" w:hAnsi="Times New Roman" w:cs="Times New Roman"/>
        </w:rPr>
        <w:t>better</w:t>
      </w:r>
      <w:del w:id="110" w:author="飯野　雄一" w:date="2023-01-18T18:39:00Z">
        <w:r w:rsidRPr="00491BC6" w:rsidDel="005C7E6D">
          <w:rPr>
            <w:rFonts w:ascii="Times New Roman" w:hAnsi="Times New Roman" w:cs="Times New Roman"/>
          </w:rPr>
          <w:delText xml:space="preserve"> to</w:delText>
        </w:r>
      </w:del>
      <w:r w:rsidRPr="00491BC6">
        <w:rPr>
          <w:rFonts w:ascii="Times New Roman" w:hAnsi="Times New Roman" w:cs="Times New Roman"/>
        </w:rPr>
        <w:t xml:space="preserve"> fit the realistic situation of the worm genome</w:t>
      </w:r>
      <w:r>
        <w:rPr>
          <w:rFonts w:ascii="Times New Roman" w:hAnsi="Times New Roman" w:cs="Times New Roman"/>
        </w:rPr>
        <w:t>. (</w:t>
      </w:r>
      <w:r w:rsidR="00CC44C6">
        <w:rPr>
          <w:rFonts w:ascii="Times New Roman" w:hAnsi="Times New Roman" w:cs="Times New Roman"/>
        </w:rPr>
        <w:t>Fig.2</w:t>
      </w:r>
      <w:r>
        <w:rPr>
          <w:rFonts w:ascii="Times New Roman" w:hAnsi="Times New Roman" w:cs="Times New Roman"/>
        </w:rPr>
        <w:t xml:space="preserve"> A). A python script </w:t>
      </w:r>
      <w:del w:id="111" w:author="飯野　雄一" w:date="2023-01-18T18:39:00Z">
        <w:r w:rsidDel="005C7E6D">
          <w:rPr>
            <w:rFonts w:ascii="Times New Roman" w:hAnsi="Times New Roman" w:cs="Times New Roman"/>
          </w:rPr>
          <w:delText>i</w:delText>
        </w:r>
      </w:del>
      <w:ins w:id="112" w:author="飯野　雄一" w:date="2023-01-18T18:39:00Z">
        <w:r w:rsidR="005C7E6D">
          <w:rPr>
            <w:rFonts w:ascii="Times New Roman" w:hAnsi="Times New Roman" w:cs="Times New Roman"/>
          </w:rPr>
          <w:t>wa</w:t>
        </w:r>
      </w:ins>
      <w:r>
        <w:rPr>
          <w:rFonts w:ascii="Times New Roman" w:hAnsi="Times New Roman" w:cs="Times New Roman"/>
        </w:rPr>
        <w:t xml:space="preserve">s used to smooth these data by calculating the </w:t>
      </w:r>
      <w:commentRangeStart w:id="113"/>
      <w:r>
        <w:rPr>
          <w:rFonts w:ascii="Times New Roman" w:hAnsi="Times New Roman" w:cs="Times New Roman"/>
        </w:rPr>
        <w:t>convolve</w:t>
      </w:r>
      <w:commentRangeEnd w:id="113"/>
      <w:r w:rsidR="005C7E6D">
        <w:rPr>
          <w:rStyle w:val="af0"/>
        </w:rPr>
        <w:commentReference w:id="113"/>
      </w:r>
      <w:r>
        <w:rPr>
          <w:rFonts w:ascii="Times New Roman" w:hAnsi="Times New Roman" w:cs="Times New Roman"/>
        </w:rPr>
        <w:t xml:space="preserve"> average every 100 bp alongside each chromosome. The pentabase preference of the EMS was also calculated with another python script. Finally, the dataset was used to train a </w:t>
      </w:r>
      <w:commentRangeStart w:id="114"/>
      <w:r>
        <w:rPr>
          <w:rFonts w:ascii="Times New Roman" w:hAnsi="Times New Roman" w:cs="Times New Roman"/>
        </w:rPr>
        <w:t>random forest regressor</w:t>
      </w:r>
      <w:commentRangeEnd w:id="114"/>
      <w:r w:rsidR="008751C7">
        <w:rPr>
          <w:rStyle w:val="af0"/>
        </w:rPr>
        <w:commentReference w:id="114"/>
      </w:r>
      <w:r>
        <w:rPr>
          <w:rFonts w:ascii="Times New Roman" w:hAnsi="Times New Roman" w:cs="Times New Roman"/>
        </w:rPr>
        <w:t xml:space="preserve"> model. </w:t>
      </w:r>
      <w:commentRangeStart w:id="115"/>
      <w:r>
        <w:rPr>
          <w:rFonts w:ascii="Times New Roman" w:hAnsi="Times New Roman" w:cs="Times New Roman"/>
        </w:rPr>
        <w:t>The possibility of each base pair being mutated was calculated so that the mutation rate of the whole gene could be calculated as follows:</w:t>
      </w:r>
      <w:commentRangeEnd w:id="115"/>
      <w:r w:rsidR="005C7E6D">
        <w:rPr>
          <w:rStyle w:val="af0"/>
        </w:rPr>
        <w:commentReference w:id="115"/>
      </w:r>
    </w:p>
    <w:p w14:paraId="74FA739E" w14:textId="77777777" w:rsidR="004763C3" w:rsidRDefault="004763C3" w:rsidP="00C52E46">
      <w:pPr>
        <w:ind w:firstLineChars="1200" w:firstLine="2520"/>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gene</m:t>
            </m:r>
          </m:sub>
        </m:sSub>
        <m:r>
          <w:rPr>
            <w:rFonts w:ascii="Cambria Math" w:hAnsi="Cambria Math" w:cs="Times New Roman"/>
          </w:rPr>
          <m:t>=</m:t>
        </m:r>
        <m:nary>
          <m:naryPr>
            <m:chr m:val="∑"/>
            <m:limLoc m:val="subSup"/>
            <m:supHide m:val="1"/>
            <m:ctrlPr>
              <w:rPr>
                <w:rFonts w:ascii="Cambria Math" w:hAnsi="Cambria Math" w:cs="Times New Roman"/>
                <w:i/>
              </w:rPr>
            </m:ctrlPr>
          </m:naryPr>
          <m:sub>
            <m:r>
              <w:rPr>
                <w:rFonts w:ascii="Cambria Math" w:hAnsi="Cambria Math" w:cs="Times New Roman"/>
              </w:rPr>
              <m:t>i ∈gene</m:t>
            </m:r>
          </m:sub>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e>
        </m:nary>
      </m:oMath>
    </w:p>
    <w:p w14:paraId="473262B1" w14:textId="77777777" w:rsidR="004763C3" w:rsidRDefault="00AD032A" w:rsidP="00C52E46">
      <w:pPr>
        <w:ind w:firstLineChars="200" w:firstLine="420"/>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oMath>
      <w:r w:rsidR="004763C3">
        <w:rPr>
          <w:rFonts w:ascii="Times New Roman" w:hAnsi="Times New Roman" w:cs="Times New Roman"/>
        </w:rPr>
        <w:t>…………………………………………………………mutation frequency of base i</w:t>
      </w:r>
    </w:p>
    <w:p w14:paraId="73010886" w14:textId="77777777" w:rsidR="004763C3" w:rsidRPr="00DD1B92" w:rsidRDefault="00AD032A" w:rsidP="00C52E46">
      <w:pPr>
        <w:ind w:firstLineChars="200" w:firstLine="420"/>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gene</m:t>
            </m:r>
          </m:sub>
        </m:sSub>
      </m:oMath>
      <w:r w:rsidR="004763C3">
        <w:rPr>
          <w:rFonts w:ascii="Times New Roman" w:hAnsi="Times New Roman" w:cs="Times New Roman"/>
        </w:rPr>
        <w:t>……………………………………………………...mutation frequency of a gene</w:t>
      </w:r>
    </w:p>
    <w:p w14:paraId="09B0EFEC" w14:textId="3AE5CA8E" w:rsidR="004763C3" w:rsidRDefault="004763C3" w:rsidP="00C52E46">
      <w:pPr>
        <w:rPr>
          <w:rFonts w:ascii="Times New Roman" w:hAnsi="Times New Roman" w:cs="Times New Roman"/>
        </w:rPr>
      </w:pPr>
      <w:del w:id="116" w:author="飯野　雄一" w:date="2023-01-18T18:46:00Z">
        <w:r w:rsidDel="00D861EB">
          <w:rPr>
            <w:rFonts w:ascii="Times New Roman" w:hAnsi="Times New Roman" w:cs="Times New Roman"/>
          </w:rPr>
          <w:delText>E</w:delText>
        </w:r>
      </w:del>
      <w:ins w:id="117" w:author="飯野　雄一" w:date="2023-01-18T18:47:00Z">
        <w:r w:rsidR="00D861EB">
          <w:rPr>
            <w:rFonts w:ascii="Times New Roman" w:hAnsi="Times New Roman" w:cs="Times New Roman"/>
          </w:rPr>
          <w:t>V</w:t>
        </w:r>
        <w:commentRangeStart w:id="118"/>
        <w:r w:rsidR="00D861EB">
          <w:rPr>
            <w:rFonts w:ascii="Times New Roman" w:hAnsi="Times New Roman" w:cs="Times New Roman"/>
          </w:rPr>
          <w:t>ariation</w:t>
        </w:r>
      </w:ins>
      <w:ins w:id="119" w:author="飯野　雄一" w:date="2023-01-18T18:46:00Z">
        <w:r w:rsidR="00D861EB">
          <w:rPr>
            <w:rFonts w:ascii="Times New Roman" w:hAnsi="Times New Roman" w:cs="Times New Roman"/>
          </w:rPr>
          <w:t xml:space="preserve"> number for e</w:t>
        </w:r>
      </w:ins>
      <w:r>
        <w:rPr>
          <w:rFonts w:ascii="Times New Roman" w:hAnsi="Times New Roman" w:cs="Times New Roman"/>
        </w:rPr>
        <w:t>ach gene has to obey the binomia</w:t>
      </w:r>
      <w:commentRangeEnd w:id="118"/>
      <w:r w:rsidR="00D861EB">
        <w:rPr>
          <w:rStyle w:val="af0"/>
        </w:rPr>
        <w:commentReference w:id="118"/>
      </w:r>
      <w:r>
        <w:rPr>
          <w:rFonts w:ascii="Times New Roman" w:hAnsi="Times New Roman" w:cs="Times New Roman"/>
        </w:rPr>
        <w:t>l distribution during the mutagenesis event, so the expected variation number of each gene is calculated as follows:</w:t>
      </w:r>
    </w:p>
    <w:p w14:paraId="63F0F24B" w14:textId="77777777" w:rsidR="004763C3" w:rsidRDefault="004763C3" w:rsidP="00C52E46">
      <w:pPr>
        <w:ind w:firstLineChars="1600" w:firstLine="3360"/>
        <w:rPr>
          <w:rFonts w:ascii="Times New Roman" w:hAnsi="Times New Roman" w:cs="Times New Roman"/>
        </w:rPr>
      </w:pPr>
      <w:r>
        <w:rPr>
          <w:rFonts w:ascii="Times New Roman" w:hAnsi="Times New Roman" w:cs="Times New Roman"/>
        </w:rPr>
        <w:t xml:space="preserve"> </w:t>
      </w:r>
      <m:oMath>
        <m:r>
          <w:rPr>
            <w:rFonts w:ascii="Cambria Math" w:hAnsi="Cambria Math" w:cs="Times New Roman"/>
          </w:rPr>
          <m:t>E</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gene</m:t>
            </m:r>
          </m:sub>
        </m:sSub>
      </m:oMath>
      <w:r>
        <w:rPr>
          <w:rFonts w:ascii="Times New Roman" w:hAnsi="Times New Roman" w:cs="Times New Roman" w:hint="eastAsia"/>
        </w:rPr>
        <w:t>.</w:t>
      </w:r>
      <w:r>
        <w:rPr>
          <w:rFonts w:ascii="Times New Roman" w:hAnsi="Times New Roman" w:cs="Times New Roman"/>
        </w:rPr>
        <w:t xml:space="preserve"> </w:t>
      </w:r>
    </w:p>
    <w:p w14:paraId="2D8C24FA" w14:textId="617FF072" w:rsidR="004763C3" w:rsidRDefault="004763C3" w:rsidP="00C52E46">
      <w:pPr>
        <w:ind w:firstLineChars="250" w:firstLine="525"/>
        <w:rPr>
          <w:rFonts w:ascii="Times New Roman" w:hAnsi="Times New Roman" w:cs="Times New Roman"/>
        </w:rPr>
      </w:pPr>
      <m:oMath>
        <m:r>
          <w:rPr>
            <w:rFonts w:ascii="Cambria Math" w:hAnsi="Cambria Math" w:cs="Times New Roman"/>
          </w:rPr>
          <m:t>n</m:t>
        </m:r>
      </m:oMath>
      <w:r>
        <w:rPr>
          <w:rFonts w:ascii="Times New Roman" w:hAnsi="Times New Roman" w:cs="Times New Roman"/>
        </w:rPr>
        <w:t xml:space="preserve">…………………………………………………………total </w:t>
      </w:r>
      <w:ins w:id="120" w:author="飯野　雄一" w:date="2023-01-18T18:48:00Z">
        <w:r w:rsidR="00D861EB">
          <w:rPr>
            <w:rFonts w:ascii="Times New Roman" w:hAnsi="Times New Roman" w:cs="Times New Roman"/>
          </w:rPr>
          <w:t xml:space="preserve">number of </w:t>
        </w:r>
      </w:ins>
      <w:r>
        <w:rPr>
          <w:rFonts w:ascii="Times New Roman" w:hAnsi="Times New Roman" w:cs="Times New Roman"/>
        </w:rPr>
        <w:t>sequenced strain</w:t>
      </w:r>
      <w:ins w:id="121" w:author="飯野　雄一" w:date="2023-01-18T18:48:00Z">
        <w:r w:rsidR="00D861EB">
          <w:rPr>
            <w:rFonts w:ascii="Times New Roman" w:hAnsi="Times New Roman" w:cs="Times New Roman"/>
          </w:rPr>
          <w:t>s</w:t>
        </w:r>
      </w:ins>
      <w:del w:id="122" w:author="飯野　雄一" w:date="2023-01-18T18:48:00Z">
        <w:r w:rsidDel="00D861EB">
          <w:rPr>
            <w:rFonts w:ascii="Times New Roman" w:hAnsi="Times New Roman" w:cs="Times New Roman"/>
          </w:rPr>
          <w:delText xml:space="preserve"> number</w:delText>
        </w:r>
      </w:del>
    </w:p>
    <w:p w14:paraId="74735CB7" w14:textId="21085EC6" w:rsidR="004763C3" w:rsidRDefault="004763C3" w:rsidP="00C52E46">
      <w:pPr>
        <w:rPr>
          <w:rFonts w:ascii="Times New Roman" w:hAnsi="Times New Roman" w:cs="Times New Roman"/>
        </w:rPr>
      </w:pPr>
      <w:del w:id="123" w:author="飯野　雄一" w:date="2023-01-18T18:49:00Z">
        <w:r w:rsidDel="00D861EB">
          <w:rPr>
            <w:rFonts w:ascii="Times New Roman" w:hAnsi="Times New Roman" w:cs="Times New Roman"/>
          </w:rPr>
          <w:delText>E</w:delText>
        </w:r>
      </w:del>
      <w:ins w:id="124" w:author="飯野　雄一" w:date="2023-01-18T18:49:00Z">
        <w:r w:rsidR="00D861EB">
          <w:rPr>
            <w:rFonts w:ascii="Times New Roman" w:hAnsi="Times New Roman" w:cs="Times New Roman"/>
          </w:rPr>
          <w:t>Variations in e</w:t>
        </w:r>
      </w:ins>
      <w:r>
        <w:rPr>
          <w:rFonts w:ascii="Times New Roman" w:hAnsi="Times New Roman" w:cs="Times New Roman"/>
        </w:rPr>
        <w:t xml:space="preserve">xperimental </w:t>
      </w:r>
      <w:ins w:id="125" w:author="飯野　雄一" w:date="2023-01-18T18:49:00Z">
        <w:r w:rsidR="00D861EB">
          <w:rPr>
            <w:rFonts w:ascii="Times New Roman" w:hAnsi="Times New Roman" w:cs="Times New Roman"/>
          </w:rPr>
          <w:t>conditions</w:t>
        </w:r>
      </w:ins>
      <w:del w:id="126" w:author="飯野　雄一" w:date="2023-01-18T18:49:00Z">
        <w:r w:rsidDel="00D861EB">
          <w:rPr>
            <w:rFonts w:ascii="Times New Roman" w:hAnsi="Times New Roman" w:cs="Times New Roman"/>
          </w:rPr>
          <w:delText>errors</w:delText>
        </w:r>
      </w:del>
      <w:r>
        <w:rPr>
          <w:rFonts w:ascii="Times New Roman" w:hAnsi="Times New Roman" w:cs="Times New Roman"/>
        </w:rPr>
        <w:t>, including slightly different stages of the worm being mutated, different temperatures, or different concentrations of EMS buffer, may result in a different mutation rate. Therefore, I split the mutation frequency of each base into two parts:</w:t>
      </w:r>
    </w:p>
    <w:p w14:paraId="08B8C6C7" w14:textId="0A920724" w:rsidR="004763C3" w:rsidRPr="00FD3257" w:rsidRDefault="004763C3" w:rsidP="00C52E46">
      <w:pPr>
        <w:rPr>
          <w:rFonts w:ascii="Times New Roman" w:hAnsi="Times New Roman" w:cs="Times New Roman"/>
        </w:rPr>
      </w:pPr>
      <m:oMathPara>
        <m:oMath>
          <m:r>
            <w:rPr>
              <w:rFonts w:ascii="Cambria Math" w:hAnsi="Cambria Math" w:cs="Times New Roman"/>
            </w:rPr>
            <m:t>P=</m:t>
          </m:r>
          <m:sSub>
            <m:sSubPr>
              <m:ctrlPr>
                <w:del w:id="127" w:author="Guo Zhengyang" w:date="2023-03-12T15:50:00Z">
                  <w:rPr>
                    <w:rFonts w:ascii="Cambria Math" w:hAnsi="Cambria Math" w:cs="Times New Roman"/>
                    <w:i/>
                    <w:iCs/>
                  </w:rPr>
                </w:del>
              </m:ctrlPr>
            </m:sSubPr>
            <m:e>
              <m:r>
                <w:del w:id="128" w:author="Guo Zhengyang" w:date="2023-03-12T15:50:00Z">
                  <w:rPr>
                    <w:rFonts w:ascii="Cambria Math" w:hAnsi="Cambria Math" w:cs="Times New Roman"/>
                  </w:rPr>
                  <m:t>α</m:t>
                </w:del>
              </m:r>
            </m:e>
            <m:sub>
              <m:r>
                <w:del w:id="129" w:author="Guo Zhengyang" w:date="2023-03-12T15:50:00Z">
                  <w:rPr>
                    <w:rFonts w:ascii="Cambria Math" w:hAnsi="Cambria Math" w:cs="Times New Roman"/>
                  </w:rPr>
                  <m:t>0</m:t>
                </w:del>
              </m:r>
            </m:sub>
          </m:sSub>
          <m:sSub>
            <m:sSubPr>
              <m:ctrlPr>
                <w:ins w:id="130" w:author="Guo Zhengyang" w:date="2023-03-12T15:50:00Z">
                  <w:rPr>
                    <w:rFonts w:ascii="Cambria Math" w:hAnsi="Cambria Math" w:cs="Times New Roman"/>
                    <w:i/>
                    <w:iCs/>
                  </w:rPr>
                </w:ins>
              </m:ctrlPr>
            </m:sSubPr>
            <m:e>
              <m:r>
                <w:ins w:id="131" w:author="Guo Zhengyang" w:date="2023-03-12T15:50:00Z">
                  <w:rPr>
                    <w:rFonts w:ascii="Cambria Math" w:hAnsi="Cambria Math" w:cs="Times New Roman"/>
                  </w:rPr>
                  <m:t>α</m:t>
                </w:ins>
              </m:r>
            </m:e>
            <m:sub>
              <m:r>
                <w:ins w:id="132" w:author="Guo Zhengyang" w:date="2023-03-12T15:50:00Z">
                  <w:rPr>
                    <w:rFonts w:ascii="Cambria Math" w:hAnsi="Cambria Math" w:cs="Times New Roman"/>
                  </w:rPr>
                  <m:t>0</m:t>
                </w:ins>
              </m:r>
            </m:sub>
          </m:sSub>
          <m:r>
            <w:ins w:id="133" w:author="Guo Zhengyang" w:date="2023-03-12T15:50:00Z">
              <w:rPr>
                <w:rFonts w:ascii="Cambria Math" w:hAnsi="Cambria Math" w:cs="Times New Roman"/>
              </w:rPr>
              <m:t>f</m:t>
            </w:ins>
          </m:r>
          <m:d>
            <m:dPr>
              <m:ctrlPr>
                <w:ins w:id="134" w:author="Guo Zhengyang" w:date="2023-03-12T15:50:00Z">
                  <w:rPr>
                    <w:rFonts w:ascii="Cambria Math" w:hAnsi="Cambria Math" w:cs="Times New Roman"/>
                    <w:i/>
                    <w:iCs/>
                  </w:rPr>
                </w:ins>
              </m:ctrlPr>
            </m:dPr>
            <m:e>
              <m:r>
                <w:ins w:id="135" w:author="Guo Zhengyang" w:date="2023-03-12T15:50:00Z">
                  <w:rPr>
                    <w:rFonts w:ascii="Cambria Math" w:hAnsi="Cambria Math" w:cs="Times New Roman"/>
                  </w:rPr>
                  <m:t>x,</m:t>
                </w:ins>
              </m:r>
              <m:sSub>
                <m:sSubPr>
                  <m:ctrlPr>
                    <w:ins w:id="136" w:author="Guo Zhengyang" w:date="2023-03-12T15:50:00Z">
                      <w:rPr>
                        <w:rFonts w:ascii="Cambria Math" w:hAnsi="Cambria Math" w:cs="Times New Roman"/>
                        <w:i/>
                        <w:iCs/>
                      </w:rPr>
                    </w:ins>
                  </m:ctrlPr>
                </m:sSubPr>
                <m:e>
                  <m:r>
                    <w:ins w:id="137" w:author="Guo Zhengyang" w:date="2023-03-12T15:50:00Z">
                      <w:rPr>
                        <w:rFonts w:ascii="Cambria Math" w:hAnsi="Cambria Math" w:cs="Times New Roman"/>
                      </w:rPr>
                      <m:t>P</m:t>
                    </w:ins>
                  </m:r>
                </m:e>
                <m:sub>
                  <m:r>
                    <w:ins w:id="138" w:author="Guo Zhengyang" w:date="2023-03-12T15:50:00Z">
                      <w:rPr>
                        <w:rFonts w:ascii="Cambria Math" w:hAnsi="Cambria Math" w:cs="Times New Roman"/>
                      </w:rPr>
                      <m:t>0</m:t>
                    </w:ins>
                  </m:r>
                </m:sub>
              </m:sSub>
            </m:e>
          </m:d>
          <m:r>
            <w:del w:id="139" w:author="Guo Zhengyang" w:date="2023-03-12T15:50:00Z">
              <w:rPr>
                <w:rFonts w:ascii="Cambria Math" w:hAnsi="Cambria Math" w:cs="Times New Roman"/>
              </w:rPr>
              <m:t>f</m:t>
            </w:del>
          </m:r>
          <m:d>
            <m:dPr>
              <m:ctrlPr>
                <w:del w:id="140" w:author="Guo Zhengyang" w:date="2023-03-12T15:50:00Z">
                  <w:rPr>
                    <w:rFonts w:ascii="Cambria Math" w:hAnsi="Cambria Math" w:cs="Times New Roman"/>
                    <w:i/>
                    <w:iCs/>
                  </w:rPr>
                </w:del>
              </m:ctrlPr>
            </m:dPr>
            <m:e>
              <m:r>
                <w:del w:id="141" w:author="Guo Zhengyang" w:date="2023-03-12T15:50:00Z">
                  <w:rPr>
                    <w:rFonts w:ascii="Cambria Math" w:hAnsi="Cambria Math" w:cs="Times New Roman"/>
                  </w:rPr>
                  <m:t>x</m:t>
                </w:del>
              </m:r>
            </m:e>
          </m:d>
        </m:oMath>
      </m:oMathPara>
    </w:p>
    <w:p w14:paraId="33AE8228" w14:textId="77777777" w:rsidR="004763C3" w:rsidRDefault="004763C3" w:rsidP="00C52E46">
      <w:pPr>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rPr>
        <w:t xml:space="preserv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0</m:t>
            </m:r>
          </m:sub>
        </m:sSub>
      </m:oMath>
      <w:r>
        <w:rPr>
          <w:rFonts w:ascii="Times New Roman" w:hAnsi="Times New Roman" w:cs="Times New Roman"/>
        </w:rPr>
        <w:t>……………………………………………………………………</w:t>
      </w:r>
      <w:commentRangeStart w:id="142"/>
      <w:r>
        <w:rPr>
          <w:rFonts w:ascii="Times New Roman" w:hAnsi="Times New Roman" w:cs="Times New Roman"/>
        </w:rPr>
        <w:t>experimental error</w:t>
      </w:r>
      <w:commentRangeEnd w:id="142"/>
      <w:r w:rsidR="00040CB1">
        <w:rPr>
          <w:rStyle w:val="af0"/>
        </w:rPr>
        <w:commentReference w:id="142"/>
      </w:r>
    </w:p>
    <w:p w14:paraId="48C40568" w14:textId="12582AB7" w:rsidR="004763C3" w:rsidRDefault="004763C3" w:rsidP="00C52E46">
      <w:pPr>
        <w:rPr>
          <w:rFonts w:ascii="Times New Roman" w:hAnsi="Times New Roman" w:cs="Times New Roman"/>
          <w:iCs/>
        </w:rPr>
      </w:pPr>
      <w:r>
        <w:rPr>
          <w:rFonts w:ascii="Times New Roman" w:hAnsi="Times New Roman" w:cs="Times New Roman" w:hint="eastAsia"/>
        </w:rPr>
        <w:t xml:space="preserve"> </w:t>
      </w:r>
      <w:r>
        <w:rPr>
          <w:rFonts w:ascii="Times New Roman" w:hAnsi="Times New Roman" w:cs="Times New Roman"/>
        </w:rPr>
        <w:t xml:space="preserve">    </w:t>
      </w:r>
      <m:oMath>
        <m:r>
          <w:rPr>
            <w:rFonts w:ascii="Cambria Math" w:hAnsi="Cambria Math" w:cs="Times New Roman"/>
          </w:rPr>
          <m:t>f</m:t>
        </m:r>
        <m:d>
          <m:dPr>
            <m:ctrlPr>
              <w:rPr>
                <w:rFonts w:ascii="Cambria Math" w:hAnsi="Cambria Math" w:cs="Times New Roman"/>
                <w:i/>
                <w:iCs/>
              </w:rPr>
            </m:ctrlPr>
          </m:dPr>
          <m:e>
            <m:r>
              <w:rPr>
                <w:rFonts w:ascii="Cambria Math" w:hAnsi="Cambria Math" w:cs="Times New Roman"/>
              </w:rPr>
              <m:t>x</m:t>
            </m:r>
          </m:e>
        </m:d>
      </m:oMath>
      <w:r>
        <w:rPr>
          <w:rFonts w:ascii="Times New Roman" w:hAnsi="Times New Roman" w:cs="Times New Roman"/>
          <w:iCs/>
        </w:rPr>
        <w:t>………………………</w:t>
      </w:r>
      <w:del w:id="143" w:author="飯野　雄一" w:date="2023-01-18T18:53:00Z">
        <w:r w:rsidDel="00040CB1">
          <w:rPr>
            <w:rFonts w:ascii="Times New Roman" w:hAnsi="Times New Roman" w:cs="Times New Roman"/>
            <w:iCs/>
          </w:rPr>
          <w:delText xml:space="preserve">machine learning model made </w:delText>
        </w:r>
      </w:del>
      <w:r>
        <w:rPr>
          <w:rFonts w:ascii="Times New Roman" w:hAnsi="Times New Roman" w:cs="Times New Roman"/>
          <w:iCs/>
        </w:rPr>
        <w:t xml:space="preserve">prediction </w:t>
      </w:r>
      <w:ins w:id="144" w:author="飯野　雄一" w:date="2023-01-18T18:53:00Z">
        <w:r w:rsidR="00040CB1">
          <w:rPr>
            <w:rFonts w:ascii="Times New Roman" w:hAnsi="Times New Roman" w:cs="Times New Roman"/>
            <w:iCs/>
          </w:rPr>
          <w:t xml:space="preserve">by a machine learning model </w:t>
        </w:r>
      </w:ins>
      <w:del w:id="145" w:author="飯野　雄一" w:date="2023-01-18T18:54:00Z">
        <w:r w:rsidDel="00040CB1">
          <w:rPr>
            <w:rFonts w:ascii="Times New Roman" w:hAnsi="Times New Roman" w:cs="Times New Roman"/>
            <w:iCs/>
          </w:rPr>
          <w:delText>with</w:delText>
        </w:r>
      </w:del>
      <w:ins w:id="146" w:author="飯野　雄一" w:date="2023-01-18T18:54:00Z">
        <w:r w:rsidR="00040CB1">
          <w:rPr>
            <w:rFonts w:ascii="Times New Roman" w:hAnsi="Times New Roman" w:cs="Times New Roman"/>
            <w:iCs/>
          </w:rPr>
          <w:t>from</w:t>
        </w:r>
      </w:ins>
      <w:r>
        <w:rPr>
          <w:rFonts w:ascii="Times New Roman" w:hAnsi="Times New Roman" w:cs="Times New Roman"/>
          <w:iCs/>
        </w:rPr>
        <w:t xml:space="preserve"> feature-set x</w:t>
      </w:r>
    </w:p>
    <w:p w14:paraId="23104E8F" w14:textId="77777777" w:rsidR="004763C3" w:rsidRDefault="004763C3" w:rsidP="00C52E46">
      <w:pPr>
        <w:rPr>
          <w:rFonts w:ascii="Times New Roman" w:hAnsi="Times New Roman" w:cs="Times New Roman"/>
          <w:iCs/>
        </w:rPr>
      </w:pPr>
      <w:r>
        <w:rPr>
          <w:rFonts w:ascii="Times New Roman" w:hAnsi="Times New Roman" w:cs="Times New Roman"/>
          <w:iCs/>
        </w:rPr>
        <w:t xml:space="preserve">When the Genome-wide map was made, it can be applied in any screening of </w:t>
      </w:r>
      <w:r w:rsidRPr="00EA5FB4">
        <w:rPr>
          <w:rFonts w:ascii="Times New Roman" w:hAnsi="Times New Roman" w:cs="Times New Roman"/>
          <w:i/>
          <w:rPrChange w:id="147" w:author="飯野　雄一" w:date="2023-01-18T21:46:00Z">
            <w:rPr>
              <w:rFonts w:ascii="Times New Roman" w:hAnsi="Times New Roman" w:cs="Times New Roman"/>
              <w:iCs/>
            </w:rPr>
          </w:rPrChange>
        </w:rPr>
        <w:t>C. elegans</w:t>
      </w:r>
      <w:r>
        <w:rPr>
          <w:rFonts w:ascii="Times New Roman" w:hAnsi="Times New Roman" w:cs="Times New Roman"/>
          <w:iCs/>
        </w:rPr>
        <w:t xml:space="preserve"> by calculating the correct </w:t>
      </w:r>
      <m:oMath>
        <m:r>
          <w:rPr>
            <w:rFonts w:ascii="Cambria Math" w:hAnsi="Cambria Math" w:cs="Times New Roman"/>
          </w:rPr>
          <m:t>α</m:t>
        </m:r>
      </m:oMath>
      <w:r>
        <w:rPr>
          <w:rFonts w:ascii="Times New Roman" w:hAnsi="Times New Roman" w:cs="Times New Roman" w:hint="eastAsia"/>
          <w:iCs/>
        </w:rPr>
        <w:t>:</w:t>
      </w:r>
    </w:p>
    <w:p w14:paraId="43A28D61" w14:textId="77777777" w:rsidR="004763C3" w:rsidRPr="00491BC6" w:rsidRDefault="00AD032A" w:rsidP="00C52E46">
      <w:pPr>
        <w:rPr>
          <w:rFonts w:ascii="Times New Roman" w:hAnsi="Times New Roman" w:cs="Times New Roman"/>
          <w:iCs/>
        </w:rPr>
      </w:pPr>
      <m:oMathPara>
        <m:oMath>
          <m:sSub>
            <m:sSubPr>
              <m:ctrlPr>
                <w:rPr>
                  <w:rFonts w:ascii="Cambria Math" w:hAnsi="Cambria Math" w:cs="Times New Roman"/>
                  <w:i/>
                  <w:iCs/>
                </w:rPr>
              </m:ctrlPr>
            </m:sSubPr>
            <m:e>
              <m:sSub>
                <m:sSubPr>
                  <m:ctrlPr>
                    <w:rPr>
                      <w:rFonts w:ascii="Cambria Math" w:hAnsi="Cambria Math" w:cs="Times New Roman"/>
                      <w:i/>
                      <w:iCs/>
                    </w:rPr>
                  </m:ctrlPr>
                </m:sSubPr>
                <m:e>
                  <m:sSup>
                    <m:sSupPr>
                      <m:ctrlPr>
                        <w:rPr>
                          <w:rFonts w:ascii="Cambria Math" w:hAnsi="Cambria Math" w:cs="Times New Roman"/>
                          <w:i/>
                          <w:iCs/>
                        </w:rPr>
                      </m:ctrlPr>
                    </m:sSupPr>
                    <m:e>
                      <m:r>
                        <w:rPr>
                          <w:rFonts w:ascii="Cambria Math" w:hAnsi="Cambria Math" w:cs="Times New Roman"/>
                        </w:rPr>
                        <m:t>P</m:t>
                      </m:r>
                    </m:e>
                    <m:sup>
                      <m:r>
                        <w:rPr>
                          <w:rFonts w:ascii="Cambria Math" w:hAnsi="Cambria Math" w:cs="Times New Roman"/>
                        </w:rPr>
                        <m:t>'</m:t>
                      </m:r>
                    </m:sup>
                  </m:sSup>
                </m:e>
                <m:sub>
                  <m:r>
                    <w:rPr>
                      <w:rFonts w:ascii="Cambria Math" w:hAnsi="Cambria Math" w:cs="Times New Roman"/>
                    </w:rPr>
                    <m:t>gene</m:t>
                  </m:r>
                </m:sub>
              </m:sSub>
              <m:r>
                <w:rPr>
                  <w:rFonts w:ascii="Cambria Math" w:hAnsi="Cambria Math" w:cs="Times New Roman"/>
                </w:rPr>
                <m:t>=α</m:t>
              </m:r>
            </m:e>
            <m:sub>
              <m:r>
                <w:rPr>
                  <w:rFonts w:ascii="Cambria Math" w:hAnsi="Cambria Math" w:cs="Times New Roman"/>
                </w:rPr>
                <m:t>1</m:t>
              </m:r>
            </m:sub>
          </m:sSub>
          <m:nary>
            <m:naryPr>
              <m:chr m:val="∑"/>
              <m:limLoc m:val="subSup"/>
              <m:supHide m:val="1"/>
              <m:ctrlPr>
                <w:rPr>
                  <w:rFonts w:ascii="Cambria Math" w:hAnsi="Cambria Math" w:cs="Times New Roman"/>
                  <w:i/>
                </w:rPr>
              </m:ctrlPr>
            </m:naryPr>
            <m:sub>
              <m:r>
                <w:rPr>
                  <w:rFonts w:ascii="Cambria Math" w:hAnsi="Cambria Math" w:cs="Times New Roman"/>
                </w:rPr>
                <m:t>i ∈gene</m:t>
              </m:r>
            </m:sub>
            <m:sup/>
            <m:e>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d>
            </m:e>
          </m:nary>
          <m:r>
            <w:rPr>
              <w:rFonts w:ascii="Cambria Math" w:hAnsi="Cambria Math" w:cs="Times New Roman"/>
            </w:rPr>
            <m:t>=</m:t>
          </m:r>
          <m:f>
            <m:fPr>
              <m:ctrlPr>
                <w:rPr>
                  <w:rFonts w:ascii="Cambria Math" w:hAnsi="Cambria Math" w:cs="Times New Roman"/>
                  <w:i/>
                  <w:iCs/>
                </w:rPr>
              </m:ctrlPr>
            </m:fPr>
            <m:num>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N</m:t>
                      </m:r>
                    </m:e>
                  </m:acc>
                </m:e>
                <m:sub>
                  <m:r>
                    <w:rPr>
                      <w:rFonts w:ascii="Cambria Math" w:hAnsi="Cambria Math" w:cs="Times New Roman"/>
                    </w:rPr>
                    <m:t>1</m:t>
                  </m:r>
                </m:sub>
              </m:sSub>
            </m:num>
            <m:den>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N</m:t>
                      </m:r>
                    </m:e>
                  </m:acc>
                </m:e>
                <m:sub>
                  <m:r>
                    <w:rPr>
                      <w:rFonts w:ascii="Cambria Math" w:hAnsi="Cambria Math" w:cs="Times New Roman"/>
                    </w:rPr>
                    <m:t>0</m:t>
                  </m:r>
                </m:sub>
              </m:sSub>
            </m:den>
          </m:f>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0</m:t>
              </m:r>
            </m:sub>
          </m:sSub>
          <m:nary>
            <m:naryPr>
              <m:chr m:val="∑"/>
              <m:limLoc m:val="subSup"/>
              <m:supHide m:val="1"/>
              <m:ctrlPr>
                <w:rPr>
                  <w:rFonts w:ascii="Cambria Math" w:hAnsi="Cambria Math" w:cs="Times New Roman"/>
                  <w:i/>
                </w:rPr>
              </m:ctrlPr>
            </m:naryPr>
            <m:sub>
              <m:r>
                <w:rPr>
                  <w:rFonts w:ascii="Cambria Math" w:hAnsi="Cambria Math" w:cs="Times New Roman"/>
                </w:rPr>
                <m:t>i ∈gene</m:t>
              </m:r>
            </m:sub>
            <m:sup/>
            <m:e>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d>
            </m:e>
          </m:nary>
        </m:oMath>
      </m:oMathPara>
    </w:p>
    <w:p w14:paraId="4E169C60" w14:textId="77777777" w:rsidR="004763C3" w:rsidRDefault="004763C3" w:rsidP="00C52E46">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N</m:t>
                </m:r>
              </m:e>
            </m:acc>
          </m:e>
          <m:sub>
            <m:r>
              <w:rPr>
                <w:rFonts w:ascii="Cambria Math" w:hAnsi="Cambria Math" w:cs="Times New Roman"/>
              </w:rPr>
              <m:t>0</m:t>
            </m:r>
          </m:sub>
        </m:sSub>
      </m:oMath>
      <w:r>
        <w:rPr>
          <w:rFonts w:ascii="Times New Roman" w:hAnsi="Times New Roman" w:cs="Times New Roman"/>
        </w:rPr>
        <w:t>…………………………………</w:t>
      </w:r>
      <w:r w:rsidRPr="00491BC6">
        <w:rPr>
          <w:rFonts w:ascii="Times New Roman" w:hAnsi="Times New Roman" w:cs="Times New Roman"/>
        </w:rPr>
        <w:t>average mutation number of MMP model per sam</w:t>
      </w:r>
      <w:commentRangeStart w:id="148"/>
      <w:r w:rsidRPr="00491BC6">
        <w:rPr>
          <w:rFonts w:ascii="Times New Roman" w:hAnsi="Times New Roman" w:cs="Times New Roman"/>
        </w:rPr>
        <w:t>ple</w:t>
      </w:r>
      <w:commentRangeEnd w:id="148"/>
      <w:r w:rsidR="003E5CC4">
        <w:rPr>
          <w:rStyle w:val="af0"/>
        </w:rPr>
        <w:commentReference w:id="148"/>
      </w:r>
    </w:p>
    <w:p w14:paraId="5479FC6B" w14:textId="77777777" w:rsidR="004763C3" w:rsidRDefault="004763C3" w:rsidP="00C52E46">
      <w:pPr>
        <w:ind w:firstLineChars="50" w:firstLine="105"/>
        <w:rPr>
          <w:rFonts w:ascii="Times New Roman" w:hAnsi="Times New Roman" w:cs="Times New Roman"/>
          <w:iCs/>
        </w:rPr>
      </w:pPr>
      <w:r>
        <w:rPr>
          <w:rFonts w:ascii="Times New Roman" w:hAnsi="Times New Roman" w:cs="Times New Roman" w:hint="eastAsia"/>
        </w:rPr>
        <w:t xml:space="preserve"> </w:t>
      </w:r>
      <w:r>
        <w:rPr>
          <w:rFonts w:ascii="Times New Roman" w:hAnsi="Times New Roman" w:cs="Times New Roman"/>
        </w:rPr>
        <w:t xml:space="preserve">   </w:t>
      </w:r>
      <m:oMath>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N</m:t>
                </m:r>
              </m:e>
            </m:acc>
          </m:e>
          <m:sub>
            <m:r>
              <w:rPr>
                <w:rFonts w:ascii="Cambria Math" w:hAnsi="Cambria Math" w:cs="Times New Roman"/>
              </w:rPr>
              <m:t>1</m:t>
            </m:r>
          </m:sub>
        </m:sSub>
      </m:oMath>
      <w:r>
        <w:rPr>
          <w:rFonts w:ascii="Times New Roman" w:hAnsi="Times New Roman" w:cs="Times New Roman"/>
          <w:iCs/>
        </w:rPr>
        <w:t>………………………………………….…</w:t>
      </w:r>
      <w:r w:rsidRPr="00491BC6">
        <w:rPr>
          <w:rFonts w:ascii="Times New Roman" w:hAnsi="Times New Roman" w:cs="Times New Roman"/>
          <w:iCs/>
        </w:rPr>
        <w:t>average mutation number of other datasets</w:t>
      </w:r>
    </w:p>
    <w:p w14:paraId="66D58423" w14:textId="1DAF28A4" w:rsidR="004763C3" w:rsidRDefault="004763C3" w:rsidP="00C52E46">
      <w:pPr>
        <w:ind w:firstLineChars="50" w:firstLine="105"/>
        <w:rPr>
          <w:rFonts w:ascii="Times New Roman" w:hAnsi="Times New Roman" w:cs="Times New Roman"/>
          <w:iCs/>
        </w:rPr>
      </w:pPr>
      <w:r>
        <w:rPr>
          <w:rFonts w:ascii="Times New Roman" w:hAnsi="Times New Roman" w:cs="Times New Roman"/>
          <w:iCs/>
        </w:rPr>
        <w:t>Therefore, I can further calculate the fold</w:t>
      </w:r>
      <w:ins w:id="149" w:author="飯野　雄一" w:date="2023-01-18T19:00:00Z">
        <w:r w:rsidR="003E5CC4">
          <w:rPr>
            <w:rFonts w:ascii="Times New Roman" w:hAnsi="Times New Roman" w:cs="Times New Roman"/>
            <w:iCs/>
          </w:rPr>
          <w:t xml:space="preserve"> </w:t>
        </w:r>
      </w:ins>
      <w:r>
        <w:rPr>
          <w:rFonts w:ascii="Times New Roman" w:hAnsi="Times New Roman" w:cs="Times New Roman"/>
          <w:iCs/>
        </w:rPr>
        <w:t>change and p value of each gene in each screening.</w:t>
      </w:r>
    </w:p>
    <w:p w14:paraId="283B28CE" w14:textId="77777777" w:rsidR="004763C3" w:rsidRDefault="004763C3" w:rsidP="00C52E46">
      <w:pPr>
        <w:ind w:firstLineChars="50" w:firstLine="105"/>
        <w:rPr>
          <w:rFonts w:ascii="Times New Roman" w:hAnsi="Times New Roman" w:cs="Times New Roman"/>
          <w:iCs/>
        </w:rPr>
      </w:pPr>
    </w:p>
    <w:p w14:paraId="00992482" w14:textId="77777777" w:rsidR="004763C3" w:rsidRPr="006E234E" w:rsidRDefault="004763C3" w:rsidP="00C52E46">
      <w:pPr>
        <w:rPr>
          <w:rFonts w:ascii="Times New Roman" w:hAnsi="Times New Roman" w:cs="Times New Roman"/>
          <w:b/>
          <w:bCs/>
        </w:rPr>
      </w:pPr>
      <w:r w:rsidRPr="006E234E">
        <w:rPr>
          <w:rFonts w:ascii="Times New Roman" w:hAnsi="Times New Roman" w:cs="Times New Roman" w:hint="eastAsia"/>
          <w:b/>
          <w:bCs/>
        </w:rPr>
        <w:t>2</w:t>
      </w:r>
      <w:r w:rsidRPr="006E234E">
        <w:rPr>
          <w:rFonts w:ascii="Times New Roman" w:hAnsi="Times New Roman" w:cs="Times New Roman"/>
          <w:b/>
          <w:bCs/>
        </w:rPr>
        <w:t>.4 Model evaluation and feature importance calculation.</w:t>
      </w:r>
    </w:p>
    <w:p w14:paraId="0E1A2F26" w14:textId="77777777" w:rsidR="004763C3" w:rsidRDefault="004763C3" w:rsidP="00C52E46">
      <w:pPr>
        <w:rPr>
          <w:rFonts w:ascii="Times New Roman" w:hAnsi="Times New Roman" w:cs="Times New Roman"/>
        </w:rPr>
      </w:pPr>
      <w:r>
        <w:rPr>
          <w:rFonts w:ascii="Times New Roman" w:hAnsi="Times New Roman" w:cs="Times New Roman"/>
        </w:rPr>
        <w:t>The model is evaluated via the function below comparing the expected mutation rate of each gene with the number in the MMP dataset:</w:t>
      </w:r>
    </w:p>
    <w:p w14:paraId="1D8F86D2" w14:textId="77777777" w:rsidR="004763C3" w:rsidRDefault="00AD032A" w:rsidP="00C52E46">
      <w:pPr>
        <w:jc w:val="center"/>
        <w:rPr>
          <w:rFonts w:ascii="Times New Roman" w:hAnsi="Times New Roman" w:cs="Times New Roman"/>
        </w:rPr>
      </w:pPr>
      <m:oMathPara>
        <m:oMath>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2</m:t>
              </m:r>
            </m:sup>
          </m:sSup>
          <m:r>
            <w:rPr>
              <w:rFonts w:ascii="Cambria Math" w:hAnsi="Cambria Math" w:cs="Times New Roman"/>
              <w:szCs w:val="21"/>
            </w:rPr>
            <m:t>=1-</m:t>
          </m:r>
          <m:f>
            <m:fPr>
              <m:ctrlPr>
                <w:rPr>
                  <w:rFonts w:ascii="Cambria Math" w:hAnsi="Cambria Math" w:cs="Times New Roman"/>
                  <w:i/>
                  <w:szCs w:val="21"/>
                </w:rPr>
              </m:ctrlPr>
            </m:fPr>
            <m:num>
              <m:r>
                <w:rPr>
                  <w:rFonts w:ascii="Cambria Math" w:hAnsi="Cambria Math" w:cs="Times New Roman"/>
                  <w:szCs w:val="21"/>
                </w:rPr>
                <m:t>SSR</m:t>
              </m:r>
            </m:num>
            <m:den>
              <m:r>
                <w:rPr>
                  <w:rFonts w:ascii="Cambria Math" w:hAnsi="Cambria Math" w:cs="Times New Roman"/>
                  <w:szCs w:val="21"/>
                </w:rPr>
                <m:t>SST</m:t>
              </m:r>
            </m:den>
          </m:f>
          <m:r>
            <w:rPr>
              <w:rFonts w:ascii="Cambria Math" w:hAnsi="Cambria Math" w:cs="Times New Roman"/>
              <w:szCs w:val="21"/>
            </w:rPr>
            <m:t>=1-</m:t>
          </m:r>
          <m:f>
            <m:fPr>
              <m:ctrlPr>
                <w:rPr>
                  <w:rFonts w:ascii="Cambria Math" w:hAnsi="Cambria Math" w:cs="Times New Roman"/>
                  <w:i/>
                  <w:szCs w:val="21"/>
                </w:rPr>
              </m:ctrlPr>
            </m:fPr>
            <m:num>
              <m:r>
                <w:rPr>
                  <w:rFonts w:ascii="Cambria Math" w:hAnsi="Cambria Math" w:cs="Times New Roman"/>
                  <w:szCs w:val="21"/>
                </w:rPr>
                <m:t>MSE</m:t>
              </m:r>
            </m:num>
            <m:den>
              <m:r>
                <w:rPr>
                  <w:rFonts w:ascii="Cambria Math" w:hAnsi="Cambria Math" w:cs="Times New Roman"/>
                  <w:szCs w:val="21"/>
                </w:rPr>
                <m:t>Var</m:t>
              </m:r>
            </m:den>
          </m:f>
        </m:oMath>
      </m:oMathPara>
    </w:p>
    <w:p w14:paraId="2633E63E" w14:textId="77777777" w:rsidR="004763C3" w:rsidRDefault="004763C3" w:rsidP="00C52E46">
      <w:pPr>
        <w:rPr>
          <w:rFonts w:ascii="Times New Roman" w:hAnsi="Times New Roman" w:cs="Times New Roman"/>
          <w:iCs/>
        </w:rPr>
      </w:pPr>
      <w:r>
        <w:rPr>
          <w:rFonts w:ascii="Times New Roman" w:hAnsi="Times New Roman" w:cs="Times New Roman" w:hint="eastAsia"/>
        </w:rPr>
        <w:t xml:space="preserve"> </w:t>
      </w:r>
      <w:r>
        <w:rPr>
          <w:rFonts w:ascii="Times New Roman" w:hAnsi="Times New Roman" w:cs="Times New Roman"/>
        </w:rPr>
        <w:t xml:space="preserve">   </w:t>
      </w:r>
      <m:oMath>
        <m:r>
          <w:rPr>
            <w:rFonts w:ascii="Cambria Math" w:hAnsi="Cambria Math" w:cs="Times New Roman"/>
            <w:szCs w:val="21"/>
          </w:rPr>
          <m:t>MSE</m:t>
        </m:r>
      </m:oMath>
      <w:r>
        <w:rPr>
          <w:rFonts w:ascii="Times New Roman" w:hAnsi="Times New Roman" w:cs="Times New Roman"/>
          <w:iCs/>
        </w:rPr>
        <w:t>…………………………….…mean square error between prediction and mutation dataset</w:t>
      </w:r>
    </w:p>
    <w:p w14:paraId="3014A058" w14:textId="229E9EF9" w:rsidR="004763C3" w:rsidRDefault="004763C3" w:rsidP="00C52E46">
      <w:pPr>
        <w:rPr>
          <w:rFonts w:ascii="Times New Roman" w:hAnsi="Times New Roman" w:cs="Times New Roman"/>
        </w:rPr>
      </w:pPr>
      <w:r>
        <w:rPr>
          <w:rFonts w:ascii="Times New Roman" w:hAnsi="Times New Roman" w:cs="Times New Roman"/>
        </w:rPr>
        <w:t xml:space="preserve">    </w:t>
      </w:r>
      <m:oMath>
        <m:r>
          <w:rPr>
            <w:rFonts w:ascii="Cambria Math" w:hAnsi="Cambria Math" w:cs="Times New Roman"/>
          </w:rPr>
          <m:t>Var</m:t>
        </m:r>
      </m:oMath>
      <w:r>
        <w:rPr>
          <w:rFonts w:ascii="Times New Roman" w:hAnsi="Times New Roman" w:cs="Times New Roman"/>
        </w:rPr>
        <w:t>………………………………………………………</w:t>
      </w:r>
      <w:ins w:id="150" w:author="飯野　雄一" w:date="2023-01-18T19:46:00Z">
        <w:r w:rsidR="00573BE4">
          <w:rPr>
            <w:rFonts w:ascii="Times New Roman" w:hAnsi="Times New Roman" w:cs="Times New Roman"/>
          </w:rPr>
          <w:t xml:space="preserve">variance in </w:t>
        </w:r>
      </w:ins>
      <w:del w:id="151" w:author="飯野　雄一" w:date="2023-01-18T19:47:00Z">
        <w:r w:rsidDel="00573BE4">
          <w:rPr>
            <w:rFonts w:ascii="Times New Roman" w:hAnsi="Times New Roman" w:cs="Times New Roman"/>
          </w:rPr>
          <w:delText xml:space="preserve">expected </w:delText>
        </w:r>
      </w:del>
      <w:r>
        <w:rPr>
          <w:rFonts w:ascii="Times New Roman" w:hAnsi="Times New Roman" w:cs="Times New Roman"/>
        </w:rPr>
        <w:t>mutation number of each gene</w:t>
      </w:r>
    </w:p>
    <w:p w14:paraId="22581A90" w14:textId="77777777" w:rsidR="004763C3" w:rsidRDefault="004763C3" w:rsidP="00C52E46">
      <w:pPr>
        <w:rPr>
          <w:rFonts w:ascii="Times New Roman" w:hAnsi="Times New Roman" w:cs="Times New Roman"/>
          <w:iCs/>
        </w:rPr>
      </w:pPr>
    </w:p>
    <w:p w14:paraId="28FFC631" w14:textId="77777777" w:rsidR="004763C3" w:rsidRDefault="004763C3" w:rsidP="00C52E46">
      <w:pPr>
        <w:rPr>
          <w:rFonts w:ascii="Times New Roman" w:hAnsi="Times New Roman" w:cs="Times New Roman"/>
          <w:iCs/>
        </w:rPr>
      </w:pPr>
      <w:r>
        <w:rPr>
          <w:rFonts w:ascii="Times New Roman" w:hAnsi="Times New Roman" w:cs="Times New Roman" w:hint="eastAsia"/>
          <w:iCs/>
        </w:rPr>
        <w:t>T</w:t>
      </w:r>
      <w:r>
        <w:rPr>
          <w:rFonts w:ascii="Times New Roman" w:hAnsi="Times New Roman" w:cs="Times New Roman"/>
          <w:iCs/>
        </w:rPr>
        <w:t>he permutation score is used to evaluate the importance of each feature. Each</w:t>
      </w:r>
      <w:r w:rsidRPr="00FE5174">
        <w:rPr>
          <w:rFonts w:ascii="Times New Roman" w:hAnsi="Times New Roman" w:cs="Times New Roman"/>
          <w:iCs/>
        </w:rPr>
        <w:t xml:space="preserve"> feature is </w:t>
      </w:r>
      <w:r>
        <w:rPr>
          <w:rFonts w:ascii="Times New Roman" w:hAnsi="Times New Roman" w:cs="Times New Roman"/>
          <w:iCs/>
        </w:rPr>
        <w:t>replaced with</w:t>
      </w:r>
      <w:commentRangeStart w:id="152"/>
      <w:r>
        <w:rPr>
          <w:rFonts w:ascii="Times New Roman" w:hAnsi="Times New Roman" w:cs="Times New Roman"/>
          <w:iCs/>
        </w:rPr>
        <w:t xml:space="preserve"> a random noise</w:t>
      </w:r>
      <w:commentRangeEnd w:id="152"/>
      <w:r w:rsidR="00573BE4">
        <w:rPr>
          <w:rStyle w:val="af0"/>
        </w:rPr>
        <w:commentReference w:id="152"/>
      </w:r>
      <w:r>
        <w:rPr>
          <w:rFonts w:ascii="Times New Roman" w:hAnsi="Times New Roman" w:cs="Times New Roman"/>
          <w:iCs/>
        </w:rPr>
        <w:t xml:space="preserve"> </w:t>
      </w:r>
      <w:r w:rsidRPr="008521AE">
        <w:rPr>
          <w:rFonts w:ascii="Times New Roman" w:hAnsi="Times New Roman" w:cs="Times New Roman"/>
          <w:iCs/>
        </w:rPr>
        <w:t>that shares the same value distribution</w:t>
      </w:r>
      <w:r>
        <w:rPr>
          <w:rFonts w:ascii="Times New Roman" w:hAnsi="Times New Roman" w:cs="Times New Roman"/>
          <w:iCs/>
        </w:rPr>
        <w:t xml:space="preserve"> with the original data several times. Then, the model trained by the original dataset was used to make predictions again with the dataset with a noise feature. The permutation importance is calculated as:</w:t>
      </w:r>
    </w:p>
    <w:p w14:paraId="776306A6" w14:textId="77777777" w:rsidR="004763C3" w:rsidRPr="006E6034" w:rsidRDefault="00AD032A" w:rsidP="00C52E46">
      <w:pPr>
        <w:rPr>
          <w:rFonts w:ascii="Times New Roman" w:hAnsi="Times New Roman" w:cs="Times New Roman"/>
          <w:iCs/>
        </w:rPr>
      </w:pPr>
      <m:oMathPara>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j</m:t>
              </m:r>
            </m:sub>
          </m:sSub>
          <m:r>
            <w:rPr>
              <w:rFonts w:ascii="Cambria Math" w:hAnsi="Cambria Math" w:cs="Times New Roman"/>
            </w:rPr>
            <m:t>=</m:t>
          </m:r>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2</m:t>
              </m:r>
            </m:sup>
          </m:sSup>
          <m:r>
            <w:rPr>
              <w:rFonts w:ascii="Cambria Math" w:hAnsi="Cambria Math" w:cs="Times New Roman"/>
            </w:rPr>
            <m:t> - </m:t>
          </m:r>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iCs/>
                </w:rPr>
              </m:ctrlPr>
            </m:naryPr>
            <m:sub>
              <m:r>
                <w:rPr>
                  <w:rFonts w:ascii="Cambria Math" w:hAnsi="Cambria Math" w:cs="Times New Roman"/>
                </w:rPr>
                <m:t>n=1</m:t>
              </m:r>
            </m:sub>
            <m:sup>
              <m:r>
                <w:rPr>
                  <w:rFonts w:ascii="Cambria Math" w:hAnsi="Cambria Math" w:cs="Times New Roman"/>
                </w:rPr>
                <m:t>n</m:t>
              </m:r>
            </m:sup>
            <m:e>
              <m:sSub>
                <m:sSubPr>
                  <m:ctrlPr>
                    <w:rPr>
                      <w:rFonts w:ascii="Cambria Math" w:hAnsi="Cambria Math" w:cs="Times New Roman"/>
                      <w:i/>
                      <w:iCs/>
                    </w:rPr>
                  </m:ctrlPr>
                </m:sSubPr>
                <m:e>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2</m:t>
                      </m:r>
                    </m:sup>
                  </m:sSup>
                </m:e>
                <m:sub>
                  <m:r>
                    <w:rPr>
                      <w:rFonts w:ascii="Cambria Math" w:hAnsi="Cambria Math" w:cs="Times New Roman"/>
                    </w:rPr>
                    <m:t>n,j</m:t>
                  </m:r>
                </m:sub>
              </m:sSub>
            </m:e>
          </m:nary>
        </m:oMath>
      </m:oMathPara>
    </w:p>
    <w:p w14:paraId="2D030362" w14:textId="77777777" w:rsidR="004763C3" w:rsidRDefault="004763C3" w:rsidP="00C52E46">
      <w:pPr>
        <w:rPr>
          <w:rFonts w:ascii="Times New Roman" w:hAnsi="Times New Roman" w:cs="Times New Roman"/>
          <w:iCs/>
        </w:rPr>
      </w:pPr>
      <w:r>
        <w:rPr>
          <w:rFonts w:ascii="Times New Roman" w:hAnsi="Times New Roman" w:cs="Times New Roman" w:hint="eastAsia"/>
        </w:rPr>
        <w:t xml:space="preserve"> </w:t>
      </w:r>
      <w:r>
        <w:rPr>
          <w:rFonts w:ascii="Times New Roman" w:hAnsi="Times New Roman" w:cs="Times New Roman"/>
        </w:rPr>
        <w:t xml:space="preserve">  </w:t>
      </w:r>
      <m:oMath>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j</m:t>
            </m:r>
          </m:sub>
        </m:sSub>
      </m:oMath>
      <w:r>
        <w:rPr>
          <w:rFonts w:ascii="Times New Roman" w:hAnsi="Times New Roman" w:cs="Times New Roman"/>
          <w:iCs/>
        </w:rPr>
        <w:t>…………………………………………………………….….…the importance of each gene</w:t>
      </w:r>
    </w:p>
    <w:p w14:paraId="67A58637" w14:textId="77777777" w:rsidR="004763C3" w:rsidRDefault="004763C3" w:rsidP="00C52E46">
      <w:pPr>
        <w:rPr>
          <w:rFonts w:ascii="Times New Roman" w:hAnsi="Times New Roman" w:cs="Times New Roman"/>
        </w:rPr>
      </w:pPr>
      <w:r>
        <w:rPr>
          <w:rFonts w:ascii="Times New Roman" w:hAnsi="Times New Roman" w:cs="Times New Roman"/>
        </w:rPr>
        <w:t xml:space="preserve">   </w:t>
      </w:r>
      <m:oMath>
        <m:sSub>
          <m:sSubPr>
            <m:ctrlPr>
              <w:rPr>
                <w:rFonts w:ascii="Cambria Math" w:hAnsi="Cambria Math" w:cs="Times New Roman"/>
                <w:i/>
                <w:iCs/>
              </w:rPr>
            </m:ctrlPr>
          </m:sSubPr>
          <m:e>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2</m:t>
                </m:r>
              </m:sup>
            </m:sSup>
          </m:e>
          <m:sub>
            <m:r>
              <w:rPr>
                <w:rFonts w:ascii="Cambria Math" w:hAnsi="Cambria Math" w:cs="Times New Roman"/>
              </w:rPr>
              <m:t>n,j</m:t>
            </m:r>
          </m:sub>
        </m:sSub>
      </m:oMath>
      <w:r>
        <w:rPr>
          <w:rFonts w:ascii="Times New Roman" w:hAnsi="Times New Roman" w:cs="Times New Roman"/>
        </w:rPr>
        <w:t>……………………………………….………………...…feature j being shuffled n times</w:t>
      </w:r>
    </w:p>
    <w:p w14:paraId="541ACDFC" w14:textId="664D16CD" w:rsidR="004763C3" w:rsidRDefault="004763C3" w:rsidP="00C52E46">
      <w:pPr>
        <w:rPr>
          <w:rFonts w:ascii="Times New Roman" w:hAnsi="Times New Roman" w:cs="Times New Roman"/>
        </w:rPr>
      </w:pPr>
      <w:r>
        <w:rPr>
          <w:rFonts w:ascii="Times New Roman" w:hAnsi="Times New Roman" w:cs="Times New Roman"/>
        </w:rPr>
        <w:t xml:space="preserve">The pentabase preference of EMS is the leading feature, making it ambiguous to tell which </w:t>
      </w:r>
      <w:del w:id="153" w:author="Guo Zhengyang" w:date="2023-03-12T15:21:00Z">
        <w:r w:rsidDel="00E34353">
          <w:rPr>
            <w:rFonts w:ascii="Times New Roman" w:hAnsi="Times New Roman" w:cs="Times New Roman"/>
          </w:rPr>
          <w:delText>epigenetic</w:delText>
        </w:r>
      </w:del>
      <w:ins w:id="154" w:author="Guo Zhengyang" w:date="2023-03-12T15:21:00Z">
        <w:r w:rsidR="00E34353">
          <w:rPr>
            <w:rFonts w:ascii="Times New Roman" w:hAnsi="Times New Roman" w:cs="Times New Roman"/>
          </w:rPr>
          <w:t>DNA-binding protein</w:t>
        </w:r>
      </w:ins>
      <w:r>
        <w:rPr>
          <w:rFonts w:ascii="Times New Roman" w:hAnsi="Times New Roman" w:cs="Times New Roman"/>
        </w:rPr>
        <w:t xml:space="preserve"> feature is more important. It is assumed as follows</w:t>
      </w:r>
      <w:del w:id="155" w:author="飯野　雄一" w:date="2023-01-18T19:50:00Z">
        <w:r w:rsidDel="00573BE4">
          <w:rPr>
            <w:rFonts w:ascii="Times New Roman" w:hAnsi="Times New Roman" w:cs="Times New Roman"/>
          </w:rPr>
          <w:delText xml:space="preserve"> that</w:delText>
        </w:r>
      </w:del>
      <w:r>
        <w:rPr>
          <w:rFonts w:ascii="Times New Roman" w:hAnsi="Times New Roman" w:cs="Times New Roman"/>
        </w:rPr>
        <w:t>:</w:t>
      </w:r>
    </w:p>
    <w:p w14:paraId="235D2CDE" w14:textId="2587DE87" w:rsidR="004763C3" w:rsidRPr="00FD3257" w:rsidRDefault="004763C3" w:rsidP="00C52E46">
      <w:pPr>
        <w:rPr>
          <w:rFonts w:ascii="Times New Roman" w:hAnsi="Times New Roman" w:cs="Times New Roman"/>
        </w:rPr>
      </w:pPr>
      <m:oMathPara>
        <m:oMath>
          <m:r>
            <w:rPr>
              <w:rFonts w:ascii="Cambria Math" w:hAnsi="Cambria Math" w:cs="Times New Roman"/>
            </w:rPr>
            <m:t>P=</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0</m:t>
              </m:r>
            </m:sub>
          </m:sSub>
          <m:r>
            <w:rPr>
              <w:rFonts w:ascii="Cambria Math" w:hAnsi="Cambria Math" w:cs="Times New Roman"/>
            </w:rPr>
            <m:t>f</m:t>
          </m:r>
          <m:d>
            <m:dPr>
              <m:ctrlPr>
                <w:rPr>
                  <w:rFonts w:ascii="Cambria Math" w:hAnsi="Cambria Math" w:cs="Times New Roman"/>
                  <w:i/>
                  <w:iCs/>
                </w:rPr>
              </m:ctrlPr>
            </m:dPr>
            <m:e>
              <m:r>
                <w:rPr>
                  <w:rFonts w:ascii="Cambria Math" w:hAnsi="Cambria Math" w:cs="Times New Roman"/>
                </w:rPr>
                <m:t>x</m:t>
              </m:r>
              <m:r>
                <w:ins w:id="156" w:author="Guo Zhengyang" w:date="2023-03-12T15:45:00Z">
                  <w:rPr>
                    <w:rFonts w:ascii="Cambria Math" w:hAnsi="Cambria Math" w:cs="Times New Roman"/>
                  </w:rPr>
                  <m:t>,</m:t>
                </w:ins>
              </m:r>
              <m:sSub>
                <m:sSubPr>
                  <m:ctrlPr>
                    <w:ins w:id="157" w:author="Guo Zhengyang" w:date="2023-03-12T15:45:00Z">
                      <w:rPr>
                        <w:rFonts w:ascii="Cambria Math" w:hAnsi="Cambria Math" w:cs="Times New Roman"/>
                        <w:i/>
                        <w:iCs/>
                      </w:rPr>
                    </w:ins>
                  </m:ctrlPr>
                </m:sSubPr>
                <m:e>
                  <m:r>
                    <w:ins w:id="158" w:author="Guo Zhengyang" w:date="2023-03-12T15:45:00Z">
                      <w:rPr>
                        <w:rFonts w:ascii="Cambria Math" w:hAnsi="Cambria Math" w:cs="Times New Roman"/>
                      </w:rPr>
                      <m:t>P</m:t>
                    </w:ins>
                  </m:r>
                </m:e>
                <m:sub>
                  <m:r>
                    <w:ins w:id="159" w:author="Guo Zhengyang" w:date="2023-03-12T15:45:00Z">
                      <w:rPr>
                        <w:rFonts w:ascii="Cambria Math" w:hAnsi="Cambria Math" w:cs="Times New Roman"/>
                      </w:rPr>
                      <m:t>0</m:t>
                    </w:ins>
                  </m:r>
                </m:sub>
              </m:sSub>
            </m:e>
          </m:d>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0</m:t>
              </m:r>
            </m:sub>
          </m:sSub>
          <m:r>
            <w:rPr>
              <w:rFonts w:ascii="Cambria Math" w:hAnsi="Cambria Math" w:cs="Times New Roman"/>
            </w:rPr>
            <m:t>f</m:t>
          </m:r>
          <m:d>
            <m:dPr>
              <m:ctrlPr>
                <w:rPr>
                  <w:rFonts w:ascii="Cambria Math" w:hAnsi="Cambria Math" w:cs="Times New Roman"/>
                  <w:i/>
                  <w:iCs/>
                </w:rPr>
              </m:ctrlPr>
            </m:dPr>
            <m:e>
              <m:r>
                <w:rPr>
                  <w:rFonts w:ascii="Cambria Math" w:hAnsi="Cambria Math" w:cs="Times New Roman"/>
                </w:rPr>
                <m:t>x</m:t>
              </m:r>
              <m:r>
                <w:del w:id="160" w:author="Guo Zhengyang" w:date="2023-03-12T15:45:00Z">
                  <w:rPr>
                    <w:rFonts w:ascii="Cambria Math" w:hAnsi="Cambria Math" w:cs="Times New Roman"/>
                  </w:rPr>
                  <m:t>'</m:t>
                </w:del>
              </m:r>
            </m:e>
          </m:d>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P</m:t>
              </m:r>
            </m:e>
            <m:sub>
              <m:r>
                <w:rPr>
                  <w:rFonts w:ascii="Cambria Math" w:hAnsi="Cambria Math" w:cs="Times New Roman"/>
                </w:rPr>
                <m:t>0</m:t>
              </m:r>
            </m:sub>
          </m:sSub>
        </m:oMath>
      </m:oMathPara>
    </w:p>
    <w:p w14:paraId="488EFED7" w14:textId="2DC7E349" w:rsidR="004763C3" w:rsidRDefault="004763C3" w:rsidP="00C52E46">
      <w:pPr>
        <w:rPr>
          <w:rFonts w:ascii="Times New Roman" w:hAnsi="Times New Roman" w:cs="Times New Roman"/>
          <w:iCs/>
        </w:rPr>
      </w:pPr>
      <w:r>
        <w:rPr>
          <w:rFonts w:ascii="Times New Roman" w:hAnsi="Times New Roman" w:cs="Times New Roman" w:hint="eastAsia"/>
        </w:rPr>
        <w:t xml:space="preserve"> </w:t>
      </w:r>
      <w:r>
        <w:rPr>
          <w:rFonts w:ascii="Times New Roman" w:hAnsi="Times New Roman" w:cs="Times New Roman"/>
        </w:rPr>
        <w:t xml:space="preserve">   </w:t>
      </w:r>
      <m:oMath>
        <m:r>
          <w:rPr>
            <w:rFonts w:ascii="Cambria Math" w:hAnsi="Cambria Math" w:cs="Times New Roman"/>
          </w:rPr>
          <m:t>x'</m:t>
        </m:r>
      </m:oMath>
      <w:r>
        <w:rPr>
          <w:rFonts w:ascii="Times New Roman" w:hAnsi="Times New Roman" w:cs="Times New Roman"/>
          <w:iCs/>
        </w:rPr>
        <w:t>….…………………………………………………….….……</w:t>
      </w:r>
      <w:del w:id="161" w:author="Guo Zhengyang" w:date="2023-03-12T15:43:00Z">
        <w:r w:rsidDel="00E853F8">
          <w:rPr>
            <w:rFonts w:ascii="Times New Roman" w:hAnsi="Times New Roman" w:cs="Times New Roman"/>
            <w:iCs/>
          </w:rPr>
          <w:delText>...</w:delText>
        </w:r>
      </w:del>
      <w:del w:id="162" w:author="Guo Zhengyang" w:date="2023-03-12T15:21:00Z">
        <w:r w:rsidDel="00E34353">
          <w:rPr>
            <w:rFonts w:ascii="Times New Roman" w:hAnsi="Times New Roman" w:cs="Times New Roman"/>
            <w:iCs/>
          </w:rPr>
          <w:delText>epigenetic</w:delText>
        </w:r>
      </w:del>
      <w:ins w:id="163" w:author="Guo Zhengyang" w:date="2023-03-12T15:21:00Z">
        <w:r w:rsidR="00E34353">
          <w:rPr>
            <w:rFonts w:ascii="Times New Roman" w:hAnsi="Times New Roman" w:cs="Times New Roman"/>
            <w:iCs/>
          </w:rPr>
          <w:t>DNA-binding protein</w:t>
        </w:r>
      </w:ins>
      <w:r>
        <w:rPr>
          <w:rFonts w:ascii="Times New Roman" w:hAnsi="Times New Roman" w:cs="Times New Roman"/>
          <w:iCs/>
        </w:rPr>
        <w:t xml:space="preserve"> </w:t>
      </w:r>
      <w:ins w:id="164" w:author="Guo Zhengyang" w:date="2023-03-12T15:43:00Z">
        <w:r w:rsidR="00E853F8">
          <w:rPr>
            <w:rFonts w:ascii="Times New Roman" w:hAnsi="Times New Roman" w:cs="Times New Roman"/>
            <w:iCs/>
          </w:rPr>
          <w:t>feature</w:t>
        </w:r>
      </w:ins>
      <w:del w:id="165" w:author="Guo Zhengyang" w:date="2023-03-12T15:43:00Z">
        <w:r w:rsidDel="00E853F8">
          <w:rPr>
            <w:rFonts w:ascii="Times New Roman" w:hAnsi="Times New Roman" w:cs="Times New Roman"/>
            <w:iCs/>
          </w:rPr>
          <w:delText>modification</w:delText>
        </w:r>
      </w:del>
      <w:ins w:id="166" w:author="飯野　雄一" w:date="2023-01-18T19:51:00Z">
        <w:del w:id="167" w:author="Guo Zhengyang" w:date="2023-03-12T15:43:00Z">
          <w:r w:rsidR="00573BE4" w:rsidDel="00E853F8">
            <w:rPr>
              <w:rFonts w:ascii="Times New Roman" w:hAnsi="Times New Roman" w:cs="Times New Roman"/>
              <w:iCs/>
            </w:rPr>
            <w:delText xml:space="preserve"> feature?</w:delText>
          </w:r>
        </w:del>
      </w:ins>
    </w:p>
    <w:p w14:paraId="30D34ECE" w14:textId="318AC90F" w:rsidR="004763C3" w:rsidRDefault="004763C3" w:rsidP="00C52E46">
      <w:pPr>
        <w:rPr>
          <w:rFonts w:ascii="Times New Roman" w:hAnsi="Times New Roman" w:cs="Times New Roman"/>
        </w:rPr>
      </w:pPr>
      <w:r>
        <w:rPr>
          <w:rFonts w:ascii="Times New Roman" w:hAnsi="Times New Roman" w:cs="Times New Roman"/>
        </w:rPr>
        <w:t xml:space="preserve">    </w:t>
      </w:r>
      <m:oMath>
        <m:sSub>
          <m:sSubPr>
            <m:ctrlPr>
              <w:rPr>
                <w:rFonts w:ascii="Cambria Math" w:hAnsi="Cambria Math" w:cs="Times New Roman"/>
                <w:i/>
                <w:iCs/>
              </w:rPr>
            </m:ctrlPr>
          </m:sSubPr>
          <m:e>
            <m:r>
              <w:rPr>
                <w:rFonts w:ascii="Cambria Math" w:hAnsi="Cambria Math" w:cs="Times New Roman"/>
              </w:rPr>
              <m:t>P</m:t>
            </m:r>
          </m:e>
          <m:sub>
            <m:r>
              <w:rPr>
                <w:rFonts w:ascii="Cambria Math" w:hAnsi="Cambria Math" w:cs="Times New Roman"/>
              </w:rPr>
              <m:t>0</m:t>
            </m:r>
          </m:sub>
        </m:sSub>
      </m:oMath>
      <w:r>
        <w:rPr>
          <w:rFonts w:ascii="Times New Roman" w:hAnsi="Times New Roman" w:cs="Times New Roman"/>
        </w:rPr>
        <w:t>…....………………………</w:t>
      </w:r>
      <w:ins w:id="168" w:author="Guo Zhengyang" w:date="2023-03-12T15:44:00Z">
        <w:r w:rsidR="00E853F8">
          <w:rPr>
            <w:rFonts w:ascii="Times New Roman" w:hAnsi="Times New Roman" w:cs="Times New Roman"/>
          </w:rPr>
          <w:t>…</w:t>
        </w:r>
        <w:proofErr w:type="gramStart"/>
        <w:r w:rsidR="00E853F8">
          <w:rPr>
            <w:rFonts w:ascii="Times New Roman" w:hAnsi="Times New Roman" w:cs="Times New Roman"/>
          </w:rPr>
          <w:t>…..</w:t>
        </w:r>
      </w:ins>
      <w:proofErr w:type="gramEnd"/>
      <w:r>
        <w:rPr>
          <w:rFonts w:ascii="Times New Roman" w:hAnsi="Times New Roman" w:cs="Times New Roman"/>
        </w:rPr>
        <w:t>……………………...…</w:t>
      </w:r>
      <w:commentRangeStart w:id="169"/>
      <w:del w:id="170" w:author="Guo Zhengyang" w:date="2023-03-12T15:43:00Z">
        <w:r w:rsidDel="00E853F8">
          <w:rPr>
            <w:rFonts w:ascii="Times New Roman" w:hAnsi="Times New Roman" w:cs="Times New Roman"/>
          </w:rPr>
          <w:delText>pentabase preference</w:delText>
        </w:r>
      </w:del>
      <w:ins w:id="171" w:author="Guo Zhengyang" w:date="2023-03-12T15:43:00Z">
        <w:r w:rsidR="00E853F8">
          <w:rPr>
            <w:rFonts w:ascii="Times New Roman" w:hAnsi="Times New Roman" w:cs="Times New Roman"/>
          </w:rPr>
          <w:t>Penta</w:t>
        </w:r>
      </w:ins>
      <w:ins w:id="172" w:author="Guo Zhengyang" w:date="2023-03-12T15:44:00Z">
        <w:r w:rsidR="00E853F8">
          <w:rPr>
            <w:rFonts w:ascii="Times New Roman" w:hAnsi="Times New Roman" w:cs="Times New Roman"/>
          </w:rPr>
          <w:t>base bias</w:t>
        </w:r>
      </w:ins>
      <w:r>
        <w:rPr>
          <w:rFonts w:ascii="Times New Roman" w:hAnsi="Times New Roman" w:cs="Times New Roman"/>
        </w:rPr>
        <w:t xml:space="preserve"> of each base pair</w:t>
      </w:r>
      <w:commentRangeEnd w:id="169"/>
      <w:r w:rsidR="00EA5FB4">
        <w:rPr>
          <w:rStyle w:val="af0"/>
        </w:rPr>
        <w:commentReference w:id="169"/>
      </w:r>
    </w:p>
    <w:p w14:paraId="3583005D" w14:textId="1D285C01" w:rsidR="004763C3" w:rsidRDefault="004763C3" w:rsidP="00C52E46">
      <w:pPr>
        <w:rPr>
          <w:rFonts w:ascii="Times New Roman" w:hAnsi="Times New Roman" w:cs="Times New Roman"/>
          <w:iCs/>
        </w:rPr>
      </w:pPr>
      <w:r>
        <w:rPr>
          <w:rFonts w:ascii="Times New Roman" w:hAnsi="Times New Roman" w:cs="Times New Roman" w:hint="eastAsia"/>
        </w:rPr>
        <w:t>B</w:t>
      </w:r>
      <w:r>
        <w:rPr>
          <w:rFonts w:ascii="Times New Roman" w:hAnsi="Times New Roman" w:cs="Times New Roman"/>
        </w:rPr>
        <w:t xml:space="preserve">y observing each screening,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P</m:t>
            </m:r>
          </m:e>
          <m:sub>
            <m:r>
              <w:rPr>
                <w:rFonts w:ascii="Cambria Math" w:hAnsi="Cambria Math" w:cs="Times New Roman"/>
              </w:rPr>
              <m:t>0</m:t>
            </m:r>
          </m:sub>
        </m:sSub>
      </m:oMath>
      <w:r>
        <w:rPr>
          <w:rFonts w:ascii="Times New Roman" w:hAnsi="Times New Roman" w:cs="Times New Roman" w:hint="eastAsia"/>
          <w:iCs/>
        </w:rPr>
        <w:t xml:space="preserve"> </w:t>
      </w:r>
      <w:r>
        <w:rPr>
          <w:rFonts w:ascii="Times New Roman" w:hAnsi="Times New Roman" w:cs="Times New Roman"/>
          <w:iCs/>
        </w:rPr>
        <w:t xml:space="preserve">can be calculated as the EMS pentabase preference observed in the distinct experiment dataset, leaving the </w:t>
      </w:r>
      <w:del w:id="173" w:author="Guo Zhengyang" w:date="2023-03-12T15:21:00Z">
        <w:r w:rsidDel="00E34353">
          <w:rPr>
            <w:rFonts w:ascii="Times New Roman" w:hAnsi="Times New Roman" w:cs="Times New Roman"/>
            <w:iCs/>
          </w:rPr>
          <w:delText>epigenetic</w:delText>
        </w:r>
      </w:del>
      <w:ins w:id="174" w:author="Guo Zhengyang" w:date="2023-03-12T15:21:00Z">
        <w:r w:rsidR="00E34353">
          <w:rPr>
            <w:rFonts w:ascii="Times New Roman" w:hAnsi="Times New Roman" w:cs="Times New Roman"/>
            <w:iCs/>
          </w:rPr>
          <w:t>DNA-binding protein</w:t>
        </w:r>
      </w:ins>
      <w:r>
        <w:rPr>
          <w:rFonts w:ascii="Times New Roman" w:hAnsi="Times New Roman" w:cs="Times New Roman"/>
          <w:iCs/>
        </w:rPr>
        <w:t xml:space="preserve"> feature alone so that the importance can be evaluated in an alpha-independent model.</w:t>
      </w:r>
    </w:p>
    <w:p w14:paraId="7DB1CD38" w14:textId="77777777" w:rsidR="004763C3" w:rsidRDefault="004763C3" w:rsidP="00C52E46">
      <w:pPr>
        <w:rPr>
          <w:rFonts w:ascii="Times New Roman" w:hAnsi="Times New Roman" w:cs="Times New Roman"/>
          <w:iCs/>
        </w:rPr>
      </w:pPr>
    </w:p>
    <w:p w14:paraId="291ACA97" w14:textId="77777777" w:rsidR="004763C3" w:rsidRDefault="004763C3" w:rsidP="00C52E46">
      <w:pPr>
        <w:rPr>
          <w:rFonts w:ascii="Times New Roman" w:hAnsi="Times New Roman" w:cs="Times New Roman"/>
        </w:rPr>
      </w:pPr>
      <w:r>
        <w:rPr>
          <w:rFonts w:ascii="Times New Roman" w:hAnsi="Times New Roman" w:cs="Times New Roman" w:hint="eastAsia"/>
          <w:iCs/>
        </w:rPr>
        <w:t>A</w:t>
      </w:r>
      <w:r>
        <w:rPr>
          <w:rFonts w:ascii="Times New Roman" w:hAnsi="Times New Roman" w:cs="Times New Roman"/>
          <w:iCs/>
        </w:rPr>
        <w:t>ll calculation and model trainings are done via python scripts, which can be accessed on GitHub (</w:t>
      </w:r>
      <w:hyperlink r:id="rId15" w:history="1">
        <w:r w:rsidRPr="00FE5174">
          <w:rPr>
            <w:rStyle w:val="a7"/>
            <w:rFonts w:ascii="Times New Roman" w:hAnsi="Times New Roman" w:cs="Times New Roman"/>
          </w:rPr>
          <w:t>young55775/Genetorch-developing (github.com)</w:t>
        </w:r>
      </w:hyperlink>
      <w:r w:rsidRPr="00FE5174">
        <w:rPr>
          <w:rFonts w:ascii="Times New Roman" w:hAnsi="Times New Roman" w:cs="Times New Roman"/>
        </w:rPr>
        <w:t>)</w:t>
      </w:r>
      <w:r>
        <w:rPr>
          <w:rFonts w:ascii="Times New Roman" w:hAnsi="Times New Roman" w:cs="Times New Roman"/>
        </w:rPr>
        <w:t xml:space="preserve"> </w:t>
      </w:r>
    </w:p>
    <w:p w14:paraId="03DAD668" w14:textId="77777777" w:rsidR="004763C3" w:rsidRDefault="004763C3" w:rsidP="00C52E46">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ll data were normalized to 0~1 while representing by heatmap and line chart as below:</w:t>
      </w:r>
    </w:p>
    <w:p w14:paraId="7D5FF532" w14:textId="77777777" w:rsidR="004763C3" w:rsidRPr="001E6ECF" w:rsidRDefault="004763C3" w:rsidP="00C52E46">
      <w:pPr>
        <w:rPr>
          <w:rFonts w:ascii="Times New Roman" w:hAnsi="Times New Roman" w:cs="Times New Roman"/>
        </w:rPr>
      </w:pPr>
      <m:oMathPara>
        <m:oMath>
          <m:r>
            <w:rPr>
              <w:rFonts w:ascii="Cambria Math" w:hAnsi="Cambria Math" w:cs="Times New Roman"/>
            </w:rPr>
            <m:t>V=</m:t>
          </m:r>
          <m:f>
            <m:fPr>
              <m:ctrlPr>
                <w:rPr>
                  <w:rFonts w:ascii="Cambria Math" w:hAnsi="Cambria Math" w:cs="Times New Roman"/>
                  <w:i/>
                </w:rPr>
              </m:ctrlPr>
            </m:fPr>
            <m:num>
              <m:r>
                <w:rPr>
                  <w:rFonts w:ascii="Cambria Math" w:hAnsi="Cambria Math" w:cs="Times New Roman"/>
                </w:rPr>
                <m:t>v-</m:t>
              </m:r>
              <m:r>
                <m:rPr>
                  <m:sty m:val="p"/>
                </m:rPr>
                <w:rPr>
                  <w:rFonts w:ascii="Cambria Math" w:hAnsi="Cambria Math" w:cs="Times New Roman"/>
                </w:rPr>
                <m:t>min⁡</m:t>
              </m:r>
              <m:r>
                <w:rPr>
                  <w:rFonts w:ascii="Cambria Math" w:hAnsi="Cambria Math" w:cs="Times New Roman"/>
                </w:rPr>
                <m:t>(v)</m:t>
              </m:r>
            </m:num>
            <m:den>
              <m:func>
                <m:funcPr>
                  <m:ctrlPr>
                    <w:rPr>
                      <w:rFonts w:ascii="Cambria Math" w:hAnsi="Cambria Math" w:cs="Times New Roman"/>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v</m:t>
                      </m:r>
                    </m:e>
                  </m:d>
                </m:e>
              </m:func>
              <m:r>
                <w:rPr>
                  <w:rFonts w:ascii="Cambria Math" w:hAnsi="Cambria Math" w:cs="Times New Roman"/>
                </w:rPr>
                <m:t>-</m:t>
              </m:r>
              <m:r>
                <m:rPr>
                  <m:sty m:val="p"/>
                </m:rPr>
                <w:rPr>
                  <w:rFonts w:ascii="Cambria Math" w:hAnsi="Cambria Math" w:cs="Times New Roman"/>
                </w:rPr>
                <m:t>min⁡</m:t>
              </m:r>
              <m:r>
                <w:rPr>
                  <w:rFonts w:ascii="Cambria Math" w:hAnsi="Cambria Math" w:cs="Times New Roman"/>
                </w:rPr>
                <m:t>(v)</m:t>
              </m:r>
            </m:den>
          </m:f>
        </m:oMath>
      </m:oMathPara>
    </w:p>
    <w:p w14:paraId="654E7FD0" w14:textId="77777777" w:rsidR="004763C3" w:rsidRDefault="004763C3" w:rsidP="00C52E46">
      <w:pPr>
        <w:rPr>
          <w:rFonts w:ascii="Times New Roman" w:hAnsi="Times New Roman" w:cs="Times New Roman"/>
        </w:rPr>
      </w:pPr>
    </w:p>
    <w:p w14:paraId="0F8A4A1F" w14:textId="77777777" w:rsidR="004763C3" w:rsidRDefault="004763C3" w:rsidP="00C52E46">
      <w:pPr>
        <w:rPr>
          <w:rFonts w:ascii="Times New Roman" w:hAnsi="Times New Roman" w:cs="Times New Roman"/>
          <w:b/>
          <w:bCs/>
        </w:rPr>
      </w:pPr>
      <w:r w:rsidRPr="00CC7708">
        <w:rPr>
          <w:rFonts w:ascii="Times New Roman" w:hAnsi="Times New Roman" w:cs="Times New Roman" w:hint="eastAsia"/>
          <w:b/>
          <w:bCs/>
        </w:rPr>
        <w:t>2</w:t>
      </w:r>
      <w:r w:rsidRPr="00CC7708">
        <w:rPr>
          <w:rFonts w:ascii="Times New Roman" w:hAnsi="Times New Roman" w:cs="Times New Roman"/>
          <w:b/>
          <w:bCs/>
        </w:rPr>
        <w:t>.</w:t>
      </w:r>
      <w:r>
        <w:rPr>
          <w:rFonts w:ascii="Times New Roman" w:hAnsi="Times New Roman" w:cs="Times New Roman"/>
          <w:b/>
          <w:bCs/>
        </w:rPr>
        <w:t>6</w:t>
      </w:r>
      <w:r w:rsidRPr="00CC7708">
        <w:rPr>
          <w:rFonts w:ascii="Times New Roman" w:hAnsi="Times New Roman" w:cs="Times New Roman"/>
          <w:b/>
          <w:bCs/>
        </w:rPr>
        <w:t xml:space="preserve"> </w:t>
      </w:r>
      <w:r>
        <w:rPr>
          <w:rFonts w:ascii="Times New Roman" w:hAnsi="Times New Roman" w:cs="Times New Roman"/>
          <w:b/>
          <w:bCs/>
        </w:rPr>
        <w:t>Worm culture</w:t>
      </w:r>
    </w:p>
    <w:p w14:paraId="474A4EE5" w14:textId="77777777" w:rsidR="004763C3" w:rsidRPr="00CC7708" w:rsidRDefault="004763C3" w:rsidP="00C52E46">
      <w:pPr>
        <w:rPr>
          <w:rFonts w:ascii="Times New Roman" w:hAnsi="Times New Roman" w:cs="Times New Roman"/>
        </w:rPr>
      </w:pPr>
      <w:r w:rsidRPr="00CC7708">
        <w:rPr>
          <w:rFonts w:ascii="Times New Roman" w:hAnsi="Times New Roman" w:cs="Times New Roman"/>
          <w:i/>
          <w:iCs/>
        </w:rPr>
        <w:lastRenderedPageBreak/>
        <w:t xml:space="preserve">C. elegans </w:t>
      </w:r>
      <w:r>
        <w:rPr>
          <w:rFonts w:ascii="Times New Roman" w:hAnsi="Times New Roman" w:cs="Times New Roman"/>
        </w:rPr>
        <w:t>were maintained under 20</w:t>
      </w:r>
      <w:r w:rsidRPr="00CC7708">
        <w:rPr>
          <w:rFonts w:ascii="Times New Roman" w:hAnsi="Times New Roman" w:cs="Times New Roman"/>
        </w:rPr>
        <w:t xml:space="preserve"> ℃ </w:t>
      </w:r>
      <w:r>
        <w:rPr>
          <w:rFonts w:ascii="Times New Roman" w:hAnsi="Times New Roman" w:cs="Times New Roman"/>
        </w:rPr>
        <w:t xml:space="preserve">according to the standard method. Nematode growth medium (NGM) (table 2) with </w:t>
      </w:r>
      <w:r w:rsidRPr="00CC7708">
        <w:rPr>
          <w:rFonts w:ascii="Times New Roman" w:hAnsi="Times New Roman" w:cs="Times New Roman"/>
        </w:rPr>
        <w:t>Escherichia coli</w:t>
      </w:r>
      <w:r>
        <w:rPr>
          <w:rFonts w:ascii="Times New Roman" w:hAnsi="Times New Roman" w:cs="Times New Roman"/>
        </w:rPr>
        <w:t xml:space="preserve"> </w:t>
      </w:r>
      <w:r w:rsidRPr="00CC7708">
        <w:rPr>
          <w:rFonts w:ascii="Times New Roman" w:hAnsi="Times New Roman" w:cs="Times New Roman"/>
        </w:rPr>
        <w:t>OP50</w:t>
      </w:r>
      <w:r>
        <w:rPr>
          <w:rFonts w:ascii="Times New Roman" w:hAnsi="Times New Roman" w:cs="Times New Roman"/>
        </w:rPr>
        <w:t xml:space="preserve"> seeded on it was used to cultivate these worms.</w:t>
      </w:r>
    </w:p>
    <w:p w14:paraId="08C1738C" w14:textId="77777777" w:rsidR="004763C3" w:rsidRDefault="004763C3" w:rsidP="00C52E46">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ost of these strains and screening results were from our cooperating laboratory and many had not been published until the time of writing this article.</w:t>
      </w:r>
    </w:p>
    <w:p w14:paraId="007A78DC" w14:textId="77777777" w:rsidR="004763C3" w:rsidRPr="005F1841" w:rsidRDefault="004763C3" w:rsidP="00C52E46">
      <w:pPr>
        <w:rPr>
          <w:rFonts w:ascii="Times New Roman" w:hAnsi="Times New Roman" w:cs="Times New Roman"/>
        </w:rPr>
      </w:pPr>
    </w:p>
    <w:p w14:paraId="757B4FD5" w14:textId="77777777" w:rsidR="004763C3" w:rsidRDefault="004763C3" w:rsidP="00C52E46">
      <w:pPr>
        <w:rPr>
          <w:rFonts w:ascii="Times New Roman" w:hAnsi="Times New Roman" w:cs="Times New Roman"/>
          <w:b/>
          <w:bCs/>
        </w:rPr>
      </w:pPr>
      <w:r w:rsidRPr="00937301">
        <w:rPr>
          <w:rFonts w:ascii="Times New Roman" w:hAnsi="Times New Roman" w:cs="Times New Roman" w:hint="eastAsia"/>
          <w:b/>
          <w:bCs/>
        </w:rPr>
        <w:t>2</w:t>
      </w:r>
      <w:r w:rsidRPr="00937301">
        <w:rPr>
          <w:rFonts w:ascii="Times New Roman" w:hAnsi="Times New Roman" w:cs="Times New Roman"/>
          <w:b/>
          <w:bCs/>
        </w:rPr>
        <w:t>.</w:t>
      </w:r>
      <w:r>
        <w:rPr>
          <w:rFonts w:ascii="Times New Roman" w:hAnsi="Times New Roman" w:cs="Times New Roman"/>
          <w:b/>
          <w:bCs/>
        </w:rPr>
        <w:t>7 EMS mutagenesis</w:t>
      </w:r>
    </w:p>
    <w:p w14:paraId="16B29C43" w14:textId="7319239B" w:rsidR="004763C3" w:rsidRPr="00ED0565" w:rsidRDefault="004763C3" w:rsidP="00AD3F9A">
      <w:pPr>
        <w:rPr>
          <w:rFonts w:ascii="Times New Roman" w:hAnsi="Times New Roman" w:cs="Times New Roman"/>
        </w:rPr>
      </w:pPr>
      <w:del w:id="175" w:author="飯野　雄一" w:date="2023-01-18T19:53:00Z">
        <w:r w:rsidDel="00AD3F9A">
          <w:rPr>
            <w:rFonts w:ascii="Times New Roman" w:hAnsi="Times New Roman" w:cs="Times New Roman"/>
          </w:rPr>
          <w:delText>Collect w</w:delText>
        </w:r>
      </w:del>
      <w:ins w:id="176" w:author="飯野　雄一" w:date="2023-01-18T19:53:00Z">
        <w:r w:rsidR="00AD3F9A">
          <w:rPr>
            <w:rFonts w:ascii="Times New Roman" w:hAnsi="Times New Roman" w:cs="Times New Roman"/>
          </w:rPr>
          <w:t>W</w:t>
        </w:r>
      </w:ins>
      <w:r>
        <w:rPr>
          <w:rFonts w:ascii="Times New Roman" w:hAnsi="Times New Roman" w:cs="Times New Roman"/>
        </w:rPr>
        <w:t xml:space="preserve">orms synchronized at the late L4 stage </w:t>
      </w:r>
      <w:ins w:id="177" w:author="飯野　雄一" w:date="2023-01-18T19:54:00Z">
        <w:r w:rsidR="00AD3F9A">
          <w:rPr>
            <w:rFonts w:ascii="Times New Roman" w:hAnsi="Times New Roman" w:cs="Times New Roman"/>
          </w:rPr>
          <w:t xml:space="preserve">were collected </w:t>
        </w:r>
      </w:ins>
      <w:r>
        <w:rPr>
          <w:rFonts w:ascii="Times New Roman" w:hAnsi="Times New Roman" w:cs="Times New Roman"/>
        </w:rPr>
        <w:t xml:space="preserve">with 4 mL M9 buffer. </w:t>
      </w:r>
      <w:ins w:id="178" w:author="飯野　雄一" w:date="2023-01-18T19:54:00Z">
        <w:r w:rsidR="00AD3F9A">
          <w:rPr>
            <w:rFonts w:ascii="Times New Roman" w:hAnsi="Times New Roman" w:cs="Times New Roman"/>
          </w:rPr>
          <w:t xml:space="preserve">These worms were incubated in </w:t>
        </w:r>
      </w:ins>
      <w:r>
        <w:rPr>
          <w:rFonts w:ascii="Times New Roman" w:hAnsi="Times New Roman" w:cs="Times New Roman"/>
        </w:rPr>
        <w:t xml:space="preserve">50mM EMS buffer </w:t>
      </w:r>
      <w:del w:id="179" w:author="飯野　雄一" w:date="2023-01-18T19:54:00Z">
        <w:r w:rsidDel="00AD3F9A">
          <w:rPr>
            <w:rFonts w:ascii="Times New Roman" w:hAnsi="Times New Roman" w:cs="Times New Roman"/>
          </w:rPr>
          <w:delText xml:space="preserve">incubated these worms </w:delText>
        </w:r>
      </w:del>
      <w:r>
        <w:rPr>
          <w:rFonts w:ascii="Times New Roman" w:hAnsi="Times New Roman" w:cs="Times New Roman"/>
        </w:rPr>
        <w:t>at room temperature with rotation</w:t>
      </w:r>
      <w:ins w:id="180" w:author="飯野　雄一" w:date="2023-01-18T19:54:00Z">
        <w:r w:rsidR="00AD3F9A">
          <w:rPr>
            <w:rFonts w:ascii="Times New Roman" w:hAnsi="Times New Roman" w:cs="Times New Roman"/>
          </w:rPr>
          <w:t xml:space="preserve"> (for how long?)</w:t>
        </w:r>
      </w:ins>
      <w:r>
        <w:rPr>
          <w:rFonts w:ascii="Times New Roman" w:hAnsi="Times New Roman" w:cs="Times New Roman"/>
        </w:rPr>
        <w:t>. Then these worms were washed three times with M9 buffer and cultured under standard conditions. 20 hours later, the adult worms were bleached to obtain their eggs (F1). These eggs were distributed to ~100 9-cm NGM plates. Consequently, there were 50~100 eggs per plate. Adult animals with the target phenotype were collected and individually culture</w:t>
      </w:r>
      <w:ins w:id="181" w:author="飯野　雄一" w:date="2023-01-18T19:55:00Z">
        <w:r w:rsidR="00AD3F9A">
          <w:rPr>
            <w:rFonts w:ascii="Times New Roman" w:hAnsi="Times New Roman" w:cs="Times New Roman"/>
          </w:rPr>
          <w:t>d</w:t>
        </w:r>
      </w:ins>
      <w:del w:id="182" w:author="飯野　雄一" w:date="2023-01-18T19:55:00Z">
        <w:r w:rsidDel="00AD3F9A">
          <w:rPr>
            <w:rFonts w:ascii="Times New Roman" w:hAnsi="Times New Roman" w:cs="Times New Roman"/>
          </w:rPr>
          <w:delText>s</w:delText>
        </w:r>
      </w:del>
      <w:r>
        <w:rPr>
          <w:rFonts w:ascii="Times New Roman" w:hAnsi="Times New Roman" w:cs="Times New Roman"/>
        </w:rPr>
        <w:t>. After further examination of their progen</w:t>
      </w:r>
      <w:ins w:id="183" w:author="飯野　雄一" w:date="2023-01-18T19:55:00Z">
        <w:r w:rsidR="00AD3F9A">
          <w:rPr>
            <w:rFonts w:ascii="Times New Roman" w:hAnsi="Times New Roman" w:cs="Times New Roman"/>
          </w:rPr>
          <w:t>y</w:t>
        </w:r>
      </w:ins>
      <w:del w:id="184" w:author="飯野　雄一" w:date="2023-01-18T19:55:00Z">
        <w:r w:rsidDel="00AD3F9A">
          <w:rPr>
            <w:rFonts w:ascii="Times New Roman" w:hAnsi="Times New Roman" w:cs="Times New Roman"/>
          </w:rPr>
          <w:delText>ies</w:delText>
        </w:r>
      </w:del>
      <w:r>
        <w:rPr>
          <w:rFonts w:ascii="Times New Roman" w:hAnsi="Times New Roman" w:cs="Times New Roman"/>
        </w:rPr>
        <w:t xml:space="preserve">, their whole-genome sequences were analyzed with a </w:t>
      </w:r>
      <w:del w:id="185" w:author="飯野　雄一" w:date="2023-01-18T19:55:00Z">
        <w:r w:rsidDel="00AD3F9A">
          <w:rPr>
            <w:rFonts w:ascii="Times New Roman" w:hAnsi="Times New Roman" w:cs="Times New Roman"/>
          </w:rPr>
          <w:delText>i</w:delText>
        </w:r>
      </w:del>
      <w:ins w:id="186" w:author="飯野　雄一" w:date="2023-01-18T19:55:00Z">
        <w:r w:rsidR="00AD3F9A">
          <w:rPr>
            <w:rFonts w:ascii="Times New Roman" w:hAnsi="Times New Roman" w:cs="Times New Roman"/>
          </w:rPr>
          <w:t>I</w:t>
        </w:r>
      </w:ins>
      <w:r>
        <w:rPr>
          <w:rFonts w:ascii="Times New Roman" w:hAnsi="Times New Roman" w:cs="Times New Roman"/>
        </w:rPr>
        <w:t>llumin</w:t>
      </w:r>
      <w:ins w:id="187" w:author="飯野　雄一" w:date="2023-01-18T19:55:00Z">
        <w:r w:rsidR="00AD3F9A">
          <w:rPr>
            <w:rFonts w:ascii="Times New Roman" w:hAnsi="Times New Roman" w:cs="Times New Roman"/>
          </w:rPr>
          <w:t>a</w:t>
        </w:r>
      </w:ins>
      <w:del w:id="188" w:author="飯野　雄一" w:date="2023-01-18T19:55:00Z">
        <w:r w:rsidDel="00AD3F9A">
          <w:rPr>
            <w:rFonts w:ascii="Times New Roman" w:hAnsi="Times New Roman" w:cs="Times New Roman"/>
          </w:rPr>
          <w:delText>e</w:delText>
        </w:r>
      </w:del>
      <w:r>
        <w:rPr>
          <w:rFonts w:ascii="Times New Roman" w:hAnsi="Times New Roman" w:cs="Times New Roman"/>
        </w:rPr>
        <w:t xml:space="preserve"> next-generation sequencer.</w:t>
      </w:r>
    </w:p>
    <w:p w14:paraId="5D217B59" w14:textId="77777777" w:rsidR="004763C3" w:rsidRPr="004F688F" w:rsidRDefault="004763C3" w:rsidP="00C52E46">
      <w:pPr>
        <w:rPr>
          <w:rFonts w:ascii="Times New Roman" w:hAnsi="Times New Roman" w:cs="Times New Roman"/>
        </w:rPr>
      </w:pPr>
    </w:p>
    <w:p w14:paraId="6885EA55" w14:textId="77777777" w:rsidR="004763C3" w:rsidRPr="00937301" w:rsidRDefault="004763C3" w:rsidP="00C52E46">
      <w:pPr>
        <w:rPr>
          <w:rFonts w:ascii="Times New Roman" w:hAnsi="Times New Roman" w:cs="Times New Roman"/>
          <w:b/>
          <w:bCs/>
        </w:rPr>
      </w:pPr>
      <w:r>
        <w:rPr>
          <w:rFonts w:ascii="Times New Roman" w:hAnsi="Times New Roman" w:cs="Times New Roman" w:hint="eastAsia"/>
          <w:b/>
          <w:bCs/>
        </w:rPr>
        <w:t>2</w:t>
      </w:r>
      <w:r>
        <w:rPr>
          <w:rFonts w:ascii="Times New Roman" w:hAnsi="Times New Roman" w:cs="Times New Roman"/>
          <w:b/>
          <w:bCs/>
        </w:rPr>
        <w:t>.6 WGS data analyze</w:t>
      </w:r>
    </w:p>
    <w:p w14:paraId="747BB962" w14:textId="77777777" w:rsidR="004763C3" w:rsidRDefault="004763C3" w:rsidP="00C52E46">
      <w:pPr>
        <w:rPr>
          <w:rFonts w:ascii="Times New Roman" w:hAnsi="Times New Roman" w:cs="Times New Roman"/>
        </w:rPr>
      </w:pPr>
    </w:p>
    <w:p w14:paraId="4983E421" w14:textId="32888FBC" w:rsidR="004763C3" w:rsidRPr="006E6034" w:rsidRDefault="004763C3" w:rsidP="00C52E46">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 xml:space="preserve">he raw </w:t>
      </w:r>
      <w:del w:id="189" w:author="飯野　雄一" w:date="2023-01-18T19:57:00Z">
        <w:r w:rsidDel="00565433">
          <w:rPr>
            <w:rFonts w:ascii="Times New Roman" w:hAnsi="Times New Roman" w:cs="Times New Roman"/>
          </w:rPr>
          <w:delText xml:space="preserve">WGS data </w:delText>
        </w:r>
      </w:del>
      <w:ins w:id="190" w:author="飯野　雄一" w:date="2023-01-18T19:57:00Z">
        <w:r w:rsidR="00565433">
          <w:rPr>
            <w:rFonts w:ascii="Times New Roman" w:hAnsi="Times New Roman" w:cs="Times New Roman"/>
          </w:rPr>
          <w:t xml:space="preserve">reads </w:t>
        </w:r>
      </w:ins>
      <w:del w:id="191" w:author="飯野　雄一" w:date="2023-01-18T19:56:00Z">
        <w:r w:rsidDel="00AD3F9A">
          <w:rPr>
            <w:rFonts w:ascii="Times New Roman" w:hAnsi="Times New Roman" w:cs="Times New Roman"/>
          </w:rPr>
          <w:delText>were sequenced via a</w:delText>
        </w:r>
      </w:del>
      <w:ins w:id="192" w:author="飯野　雄一" w:date="2023-01-18T19:56:00Z">
        <w:r w:rsidR="00AD3F9A">
          <w:rPr>
            <w:rFonts w:ascii="Times New Roman" w:hAnsi="Times New Roman" w:cs="Times New Roman"/>
          </w:rPr>
          <w:t>obtained by</w:t>
        </w:r>
      </w:ins>
      <w:r>
        <w:rPr>
          <w:rFonts w:ascii="Times New Roman" w:hAnsi="Times New Roman" w:cs="Times New Roman"/>
        </w:rPr>
        <w:t xml:space="preserve"> next-generation Illumina sequencer</w:t>
      </w:r>
      <w:del w:id="193" w:author="飯野　雄一" w:date="2023-01-18T19:56:00Z">
        <w:r w:rsidDel="00AD3F9A">
          <w:rPr>
            <w:rFonts w:ascii="Times New Roman" w:hAnsi="Times New Roman" w:cs="Times New Roman"/>
          </w:rPr>
          <w:delText>. These raw</w:delText>
        </w:r>
      </w:del>
      <w:del w:id="194" w:author="飯野　雄一" w:date="2023-01-18T19:57:00Z">
        <w:r w:rsidDel="00565433">
          <w:rPr>
            <w:rFonts w:ascii="Times New Roman" w:hAnsi="Times New Roman" w:cs="Times New Roman"/>
          </w:rPr>
          <w:delText xml:space="preserve"> reads</w:delText>
        </w:r>
      </w:del>
      <w:r>
        <w:rPr>
          <w:rFonts w:ascii="Times New Roman" w:hAnsi="Times New Roman" w:cs="Times New Roman"/>
        </w:rPr>
        <w:t xml:space="preserve"> were assessed for duplication and quality with FastQC and were trimmed using Trim_galore (version 0.4.4) to remove the adaptor and low-quality sequences. After that, clean reads were aligned to the reference genome (WS235) using BWA-MEM2 (version 2.2) with default parameters. In all these sequencing results, &gt; 20x average coverage is ensured. Variations were detected using freebayes (version 1.3.6) and annotated using SnpEff. Finally, a filter was set </w:t>
      </w:r>
      <w:commentRangeStart w:id="195"/>
      <w:r>
        <w:rPr>
          <w:rFonts w:ascii="Times New Roman" w:hAnsi="Times New Roman" w:cs="Times New Roman"/>
        </w:rPr>
        <w:t>that I only call variations satisfied</w:t>
      </w:r>
      <w:commentRangeEnd w:id="195"/>
      <w:r w:rsidR="00565433">
        <w:rPr>
          <w:rStyle w:val="af0"/>
        </w:rPr>
        <w:commentReference w:id="195"/>
      </w:r>
      <w:r>
        <w:rPr>
          <w:rFonts w:ascii="Times New Roman" w:hAnsi="Times New Roman" w:cs="Times New Roman"/>
        </w:rPr>
        <w:t>: sequence depth &gt;5, allele frequency &gt; 0.8.</w:t>
      </w:r>
    </w:p>
    <w:p w14:paraId="63D3A5D2" w14:textId="77777777" w:rsidR="004763C3" w:rsidRPr="00CC7708" w:rsidRDefault="004763C3" w:rsidP="00C52E46">
      <w:pPr>
        <w:rPr>
          <w:rFonts w:ascii="Times New Roman" w:hAnsi="Times New Roman" w:cs="Times New Roman"/>
          <w:b/>
          <w:bCs/>
        </w:rPr>
      </w:pPr>
    </w:p>
    <w:p w14:paraId="498D4F57" w14:textId="77777777" w:rsidR="004763C3" w:rsidRPr="00937301" w:rsidRDefault="004763C3" w:rsidP="00C52E46">
      <w:pPr>
        <w:rPr>
          <w:rFonts w:ascii="Times New Roman" w:hAnsi="Times New Roman" w:cs="Times New Roman"/>
          <w:b/>
          <w:bCs/>
        </w:rPr>
      </w:pPr>
      <w:r w:rsidRPr="00937301">
        <w:rPr>
          <w:rFonts w:ascii="Times New Roman" w:hAnsi="Times New Roman" w:cs="Times New Roman"/>
          <w:b/>
          <w:bCs/>
        </w:rPr>
        <w:t>3. Result</w:t>
      </w:r>
    </w:p>
    <w:p w14:paraId="4D29A594" w14:textId="77777777" w:rsidR="004763C3" w:rsidRPr="00937301" w:rsidRDefault="004763C3" w:rsidP="00C52E46">
      <w:pPr>
        <w:rPr>
          <w:rFonts w:ascii="Times New Roman" w:hAnsi="Times New Roman" w:cs="Times New Roman"/>
          <w:b/>
          <w:bCs/>
        </w:rPr>
      </w:pPr>
      <w:r w:rsidRPr="00937301">
        <w:rPr>
          <w:rFonts w:ascii="Times New Roman" w:hAnsi="Times New Roman" w:cs="Times New Roman" w:hint="eastAsia"/>
          <w:b/>
          <w:bCs/>
        </w:rPr>
        <w:t>3</w:t>
      </w:r>
      <w:r w:rsidRPr="00937301">
        <w:rPr>
          <w:rFonts w:ascii="Times New Roman" w:hAnsi="Times New Roman" w:cs="Times New Roman"/>
          <w:b/>
          <w:bCs/>
        </w:rPr>
        <w:t>.1 The distribution of EMS-induced variation is not genome-wide uniform in the MMP dataset.</w:t>
      </w:r>
    </w:p>
    <w:p w14:paraId="51C20AF6" w14:textId="77777777" w:rsidR="004763C3" w:rsidRDefault="004763C3" w:rsidP="00C52E46">
      <w:pPr>
        <w:rPr>
          <w:rFonts w:ascii="Times New Roman" w:hAnsi="Times New Roman" w:cs="Times New Roman"/>
        </w:rPr>
      </w:pPr>
    </w:p>
    <w:p w14:paraId="1C2B644C" w14:textId="52BC68B1" w:rsidR="004763C3" w:rsidRDefault="004763C3" w:rsidP="00C52E46">
      <w:pP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 xml:space="preserve">he </w:t>
      </w:r>
      <w:proofErr w:type="gramStart"/>
      <w:r>
        <w:rPr>
          <w:rFonts w:ascii="Times New Roman" w:hAnsi="Times New Roman" w:cs="Times New Roman"/>
        </w:rPr>
        <w:t>million mutation</w:t>
      </w:r>
      <w:proofErr w:type="gramEnd"/>
      <w:r>
        <w:rPr>
          <w:rFonts w:ascii="Times New Roman" w:hAnsi="Times New Roman" w:cs="Times New Roman"/>
        </w:rPr>
        <w:t xml:space="preserve"> project discloses WGS data of 737 EMS-mutagenized N2 animals that contains 265169 single-nucleotide variations (SNVs) and indels. By analyzing the distribution of EMS-induced mutations on the genome (</w:t>
      </w:r>
      <w:r w:rsidR="00CC44C6">
        <w:rPr>
          <w:rFonts w:ascii="Times New Roman" w:hAnsi="Times New Roman" w:cs="Times New Roman"/>
        </w:rPr>
        <w:t>Fig.</w:t>
      </w:r>
      <w:ins w:id="196" w:author="飯野　雄一" w:date="2023-01-18T19:59:00Z">
        <w:r w:rsidR="004760E5">
          <w:rPr>
            <w:rFonts w:ascii="Times New Roman" w:hAnsi="Times New Roman" w:cs="Times New Roman"/>
            <w:lang w:eastAsia="ja-JP"/>
          </w:rPr>
          <w:t xml:space="preserve"> </w:t>
        </w:r>
      </w:ins>
      <w:r w:rsidR="00CC44C6">
        <w:rPr>
          <w:rFonts w:ascii="Times New Roman" w:hAnsi="Times New Roman" w:cs="Times New Roman"/>
        </w:rPr>
        <w:t>1</w:t>
      </w:r>
      <w:del w:id="197" w:author="飯野　雄一" w:date="2023-01-18T19:59:00Z">
        <w:r w:rsidDel="004760E5">
          <w:rPr>
            <w:rFonts w:ascii="Times New Roman" w:hAnsi="Times New Roman" w:cs="Times New Roman"/>
          </w:rPr>
          <w:delText xml:space="preserve"> </w:delText>
        </w:r>
      </w:del>
      <w:r>
        <w:rPr>
          <w:rFonts w:ascii="Times New Roman" w:hAnsi="Times New Roman" w:cs="Times New Roman"/>
        </w:rPr>
        <w:t>A), I noticed a non-uniform distribution with ‘hot spot</w:t>
      </w:r>
      <w:ins w:id="198" w:author="飯野　雄一" w:date="2023-01-18T20:00:00Z">
        <w:r w:rsidR="004760E5">
          <w:rPr>
            <w:rFonts w:ascii="Times New Roman" w:hAnsi="Times New Roman" w:cs="Times New Roman"/>
          </w:rPr>
          <w:t>s</w:t>
        </w:r>
      </w:ins>
      <w:r>
        <w:rPr>
          <w:rFonts w:ascii="Times New Roman" w:hAnsi="Times New Roman" w:cs="Times New Roman"/>
        </w:rPr>
        <w:t>’, which showed a higher SNV density than average, and ‘cold spot</w:t>
      </w:r>
      <w:ins w:id="199" w:author="飯野　雄一" w:date="2023-01-18T20:00:00Z">
        <w:r w:rsidR="004760E5">
          <w:rPr>
            <w:rFonts w:ascii="Times New Roman" w:hAnsi="Times New Roman" w:cs="Times New Roman"/>
          </w:rPr>
          <w:t>s</w:t>
        </w:r>
      </w:ins>
      <w:r>
        <w:rPr>
          <w:rFonts w:ascii="Times New Roman" w:hAnsi="Times New Roman" w:cs="Times New Roman"/>
        </w:rPr>
        <w:t xml:space="preserve">’, which showed lower density. At first, I assumed that the ‘G/C’ contents would influence the mutation frequency since EMS mainly </w:t>
      </w:r>
      <w:r w:rsidRPr="00B52FBF">
        <w:rPr>
          <w:rFonts w:ascii="Times New Roman" w:hAnsi="Times New Roman" w:cs="Times New Roman"/>
        </w:rPr>
        <w:t>introduce ‘G/C’ to ‘A/T’ transitions</w:t>
      </w:r>
      <w:r>
        <w:rPr>
          <w:rFonts w:ascii="Times New Roman" w:hAnsi="Times New Roman" w:cs="Times New Roman"/>
        </w:rPr>
        <w:t xml:space="preserve">. Correlation analysis revealed that the distribution of ‘G/C’ pairs </w:t>
      </w:r>
      <w:r>
        <w:rPr>
          <w:rFonts w:ascii="Times New Roman" w:eastAsia="Yu Mincho" w:hAnsi="Times New Roman" w:cs="Times New Roman" w:hint="eastAsia"/>
          <w:lang w:eastAsia="ja-JP"/>
        </w:rPr>
        <w:t>o</w:t>
      </w:r>
      <w:r>
        <w:rPr>
          <w:rFonts w:ascii="Times New Roman" w:eastAsia="Yu Mincho" w:hAnsi="Times New Roman" w:cs="Times New Roman"/>
          <w:lang w:eastAsia="ja-JP"/>
        </w:rPr>
        <w:t>nly partially explained the frequency of mutations</w:t>
      </w:r>
      <w:r>
        <w:rPr>
          <w:rFonts w:ascii="Times New Roman" w:hAnsi="Times New Roman" w:cs="Times New Roman"/>
        </w:rPr>
        <w:t xml:space="preserve"> (</w:t>
      </w:r>
      <w:r w:rsidR="00CC44C6">
        <w:rPr>
          <w:rFonts w:ascii="Times New Roman" w:hAnsi="Times New Roman" w:cs="Times New Roman"/>
        </w:rPr>
        <w:t>Fig.1</w:t>
      </w:r>
      <w:r>
        <w:rPr>
          <w:rFonts w:ascii="Times New Roman" w:hAnsi="Times New Roman" w:cs="Times New Roman"/>
        </w:rPr>
        <w:t xml:space="preserve"> A, B).</w:t>
      </w:r>
    </w:p>
    <w:p w14:paraId="47B384C9" w14:textId="287091F0" w:rsidR="004763C3" w:rsidRDefault="004763C3" w:rsidP="00C52E46">
      <w:pPr>
        <w:rPr>
          <w:rFonts w:ascii="Times New Roman" w:hAnsi="Times New Roman" w:cs="Times New Roman"/>
        </w:rPr>
      </w:pPr>
      <w:r>
        <w:rPr>
          <w:rFonts w:ascii="Times New Roman" w:eastAsia="Yu Mincho" w:hAnsi="Times New Roman" w:cs="Times New Roman"/>
          <w:lang w:eastAsia="ja-JP"/>
        </w:rPr>
        <w:t xml:space="preserve">Furthermore, the mutation frequency differed by chromosome </w:t>
      </w:r>
      <w:r>
        <w:rPr>
          <w:rFonts w:ascii="Times New Roman" w:hAnsi="Times New Roman" w:cs="Times New Roman"/>
        </w:rPr>
        <w:t>(</w:t>
      </w:r>
      <w:r w:rsidR="00CC44C6">
        <w:rPr>
          <w:rFonts w:ascii="Times New Roman" w:hAnsi="Times New Roman" w:cs="Times New Roman"/>
        </w:rPr>
        <w:t>Fig.</w:t>
      </w:r>
      <w:ins w:id="200" w:author="飯野　雄一" w:date="2023-01-18T21:10:00Z">
        <w:r w:rsidR="00F50001">
          <w:rPr>
            <w:rFonts w:ascii="Times New Roman" w:hAnsi="Times New Roman" w:cs="Times New Roman"/>
          </w:rPr>
          <w:t xml:space="preserve"> </w:t>
        </w:r>
      </w:ins>
      <w:r w:rsidR="00CC44C6">
        <w:rPr>
          <w:rFonts w:ascii="Times New Roman" w:hAnsi="Times New Roman" w:cs="Times New Roman"/>
        </w:rPr>
        <w:t>1</w:t>
      </w:r>
      <w:del w:id="201" w:author="飯野　雄一" w:date="2023-01-18T21:10:00Z">
        <w:r w:rsidDel="00F50001">
          <w:rPr>
            <w:rFonts w:ascii="Times New Roman" w:hAnsi="Times New Roman" w:cs="Times New Roman"/>
          </w:rPr>
          <w:delText xml:space="preserve"> </w:delText>
        </w:r>
      </w:del>
      <w:r>
        <w:rPr>
          <w:rFonts w:ascii="Times New Roman" w:hAnsi="Times New Roman" w:cs="Times New Roman"/>
        </w:rPr>
        <w:t xml:space="preserve">C). Chromosome X appeared to have a higher mutation frequency, while chromosome IV had a lower frequency than others. These results indicated that the </w:t>
      </w:r>
      <w:r w:rsidRPr="00BA2F56">
        <w:rPr>
          <w:rFonts w:ascii="Times New Roman" w:hAnsi="Times New Roman" w:cs="Times New Roman"/>
        </w:rPr>
        <w:t>EMS-induced variation</w:t>
      </w:r>
      <w:r>
        <w:rPr>
          <w:rFonts w:ascii="Times New Roman" w:hAnsi="Times New Roman" w:cs="Times New Roman"/>
        </w:rPr>
        <w:t>s</w:t>
      </w:r>
      <w:r w:rsidRPr="00BA2F56">
        <w:rPr>
          <w:rFonts w:ascii="Times New Roman" w:hAnsi="Times New Roman" w:cs="Times New Roman"/>
        </w:rPr>
        <w:t xml:space="preserve"> </w:t>
      </w:r>
      <w:r>
        <w:rPr>
          <w:rFonts w:ascii="Times New Roman" w:hAnsi="Times New Roman" w:cs="Times New Roman"/>
        </w:rPr>
        <w:t>are not</w:t>
      </w:r>
      <w:r w:rsidRPr="00BA2F56">
        <w:rPr>
          <w:rFonts w:ascii="Times New Roman" w:hAnsi="Times New Roman" w:cs="Times New Roman"/>
        </w:rPr>
        <w:t xml:space="preserve"> uniform</w:t>
      </w:r>
      <w:r>
        <w:rPr>
          <w:rFonts w:ascii="Times New Roman" w:hAnsi="Times New Roman" w:cs="Times New Roman"/>
        </w:rPr>
        <w:t xml:space="preserve">ly distributed on the genome probably due to the difference of local features of chromosome regions. Therefore, the mutation probability </w:t>
      </w:r>
      <w:ins w:id="202" w:author="飯野　雄一" w:date="2023-01-18T21:10:00Z">
        <w:r w:rsidR="00F50001">
          <w:rPr>
            <w:rFonts w:ascii="Times New Roman" w:hAnsi="Times New Roman" w:cs="Times New Roman"/>
          </w:rPr>
          <w:t>must be</w:t>
        </w:r>
      </w:ins>
      <w:del w:id="203" w:author="飯野　雄一" w:date="2023-01-18T21:10:00Z">
        <w:r w:rsidDel="00F50001">
          <w:rPr>
            <w:rFonts w:ascii="Times New Roman" w:hAnsi="Times New Roman" w:cs="Times New Roman"/>
          </w:rPr>
          <w:delText>is</w:delText>
        </w:r>
      </w:del>
      <w:r>
        <w:rPr>
          <w:rFonts w:ascii="Times New Roman" w:hAnsi="Times New Roman" w:cs="Times New Roman"/>
        </w:rPr>
        <w:t xml:space="preserve"> predictable with a mathematical model once the regulatory factors are identified.</w:t>
      </w:r>
    </w:p>
    <w:p w14:paraId="4CF9F04E" w14:textId="77777777" w:rsidR="004763C3" w:rsidRDefault="004763C3" w:rsidP="00C52E46">
      <w:pPr>
        <w:rPr>
          <w:rFonts w:ascii="Times New Roman" w:hAnsi="Times New Roman" w:cs="Times New Roman"/>
        </w:rPr>
      </w:pPr>
      <w:r>
        <w:rPr>
          <w:rFonts w:ascii="Times New Roman" w:hAnsi="Times New Roman" w:cs="Times New Roman"/>
          <w:noProof/>
          <w:lang w:eastAsia="ja-JP"/>
        </w:rPr>
        <w:lastRenderedPageBreak/>
        <w:drawing>
          <wp:inline distT="0" distB="0" distL="0" distR="0" wp14:anchorId="144033FA" wp14:editId="72B49E55">
            <wp:extent cx="5418460" cy="32201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8460" cy="3220195"/>
                    </a:xfrm>
                    <a:prstGeom prst="rect">
                      <a:avLst/>
                    </a:prstGeom>
                  </pic:spPr>
                </pic:pic>
              </a:graphicData>
            </a:graphic>
          </wp:inline>
        </w:drawing>
      </w:r>
    </w:p>
    <w:p w14:paraId="2B84BFA5" w14:textId="77777777" w:rsidR="004763C3" w:rsidRDefault="004763C3" w:rsidP="00C52E46">
      <w:pPr>
        <w:jc w:val="center"/>
        <w:rPr>
          <w:rFonts w:ascii="Times New Roman" w:hAnsi="Times New Roman" w:cs="Times New Roman"/>
          <w:b/>
          <w:bCs/>
        </w:rPr>
      </w:pPr>
      <w:r w:rsidRPr="00DF49E1">
        <w:rPr>
          <w:rFonts w:ascii="Times New Roman" w:hAnsi="Times New Roman" w:cs="Times New Roman"/>
          <w:b/>
          <w:bCs/>
        </w:rPr>
        <w:t>Figure 1</w:t>
      </w:r>
      <w:r>
        <w:rPr>
          <w:rFonts w:ascii="Times New Roman" w:hAnsi="Times New Roman" w:cs="Times New Roman"/>
          <w:b/>
          <w:bCs/>
        </w:rPr>
        <w:t>. Ununiform distribution of EMS-induced SNV</w:t>
      </w:r>
    </w:p>
    <w:p w14:paraId="1EB8F895" w14:textId="0D2C7189" w:rsidR="004763C3" w:rsidRPr="00BD1408" w:rsidRDefault="004763C3" w:rsidP="00C52E46">
      <w:pPr>
        <w:pStyle w:val="ac"/>
        <w:ind w:left="360" w:firstLineChars="0" w:firstLine="0"/>
        <w:jc w:val="left"/>
        <w:rPr>
          <w:rFonts w:ascii="Times New Roman" w:hAnsi="Times New Roman" w:cs="Times New Roman"/>
          <w:sz w:val="18"/>
          <w:szCs w:val="18"/>
        </w:rPr>
      </w:pPr>
      <w:r w:rsidRPr="00BD1408">
        <w:rPr>
          <w:rFonts w:ascii="Times New Roman" w:hAnsi="Times New Roman" w:cs="Times New Roman"/>
          <w:sz w:val="18"/>
          <w:szCs w:val="18"/>
        </w:rPr>
        <w:t>A)</w:t>
      </w:r>
      <w:del w:id="204" w:author="Guo Zhengyang" w:date="2023-03-12T15:04:00Z">
        <w:r w:rsidRPr="00BD1408" w:rsidDel="00851056">
          <w:rPr>
            <w:rFonts w:ascii="Times New Roman" w:hAnsi="Times New Roman" w:cs="Times New Roman"/>
            <w:sz w:val="18"/>
            <w:szCs w:val="18"/>
          </w:rPr>
          <w:delText xml:space="preserve"> </w:delText>
        </w:r>
        <w:r w:rsidDel="00851056">
          <w:rPr>
            <w:rFonts w:ascii="Times New Roman" w:hAnsi="Times New Roman" w:cs="Times New Roman"/>
            <w:sz w:val="18"/>
            <w:szCs w:val="18"/>
          </w:rPr>
          <w:delText>Line chart</w:delText>
        </w:r>
        <w:r w:rsidRPr="00BD1408" w:rsidDel="00851056">
          <w:rPr>
            <w:rFonts w:ascii="Times New Roman" w:hAnsi="Times New Roman" w:cs="Times New Roman"/>
            <w:sz w:val="18"/>
            <w:szCs w:val="18"/>
          </w:rPr>
          <w:delText xml:space="preserve"> </w:delText>
        </w:r>
      </w:del>
      <w:ins w:id="205" w:author="Guo Zhengyang" w:date="2023-03-12T15:04:00Z">
        <w:r w:rsidR="00851056">
          <w:rPr>
            <w:rFonts w:ascii="Times New Roman" w:hAnsi="Times New Roman" w:cs="Times New Roman"/>
            <w:sz w:val="18"/>
            <w:szCs w:val="18"/>
          </w:rPr>
          <w:t>Scatter and line plot represents</w:t>
        </w:r>
      </w:ins>
      <w:del w:id="206" w:author="Guo Zhengyang" w:date="2023-03-12T15:04:00Z">
        <w:r w:rsidRPr="00BD1408" w:rsidDel="00851056">
          <w:rPr>
            <w:rFonts w:ascii="Times New Roman" w:hAnsi="Times New Roman" w:cs="Times New Roman"/>
            <w:sz w:val="18"/>
            <w:szCs w:val="18"/>
          </w:rPr>
          <w:delText>of</w:delText>
        </w:r>
      </w:del>
      <w:r w:rsidRPr="00BD1408">
        <w:rPr>
          <w:rFonts w:ascii="Times New Roman" w:hAnsi="Times New Roman" w:cs="Times New Roman"/>
          <w:sz w:val="18"/>
          <w:szCs w:val="18"/>
        </w:rPr>
        <w:t xml:space="preserve"> mutations in the MMP dataset</w:t>
      </w:r>
      <w:ins w:id="207" w:author="Guo Zhengyang" w:date="2023-03-12T15:04:00Z">
        <w:r w:rsidR="00851056">
          <w:rPr>
            <w:rFonts w:ascii="Times New Roman" w:hAnsi="Times New Roman" w:cs="Times New Roman"/>
            <w:sz w:val="18"/>
            <w:szCs w:val="18"/>
          </w:rPr>
          <w:t xml:space="preserve">, scatter plot shows the mutation number </w:t>
        </w:r>
      </w:ins>
      <w:ins w:id="208" w:author="Guo Zhengyang" w:date="2023-03-12T15:05:00Z">
        <w:r w:rsidR="00851056">
          <w:rPr>
            <w:rFonts w:ascii="Times New Roman" w:hAnsi="Times New Roman" w:cs="Times New Roman"/>
            <w:sz w:val="18"/>
            <w:szCs w:val="18"/>
          </w:rPr>
          <w:t>on</w:t>
        </w:r>
      </w:ins>
      <w:ins w:id="209" w:author="Guo Zhengyang" w:date="2023-03-12T15:04:00Z">
        <w:r w:rsidR="00851056">
          <w:rPr>
            <w:rFonts w:ascii="Times New Roman" w:hAnsi="Times New Roman" w:cs="Times New Roman"/>
            <w:sz w:val="18"/>
            <w:szCs w:val="18"/>
          </w:rPr>
          <w:t xml:space="preserve"> each</w:t>
        </w:r>
      </w:ins>
      <w:ins w:id="210" w:author="Guo Zhengyang" w:date="2023-03-12T15:05:00Z">
        <w:r w:rsidR="00851056">
          <w:rPr>
            <w:rFonts w:ascii="Times New Roman" w:hAnsi="Times New Roman" w:cs="Times New Roman"/>
            <w:sz w:val="18"/>
            <w:szCs w:val="18"/>
          </w:rPr>
          <w:t xml:space="preserve"> chromosome, each dot represents the number of mutated bases within every 100,000 bp</w:t>
        </w:r>
      </w:ins>
      <w:del w:id="211" w:author="Guo Zhengyang" w:date="2023-03-12T15:04:00Z">
        <w:r w:rsidRPr="00BD1408" w:rsidDel="00851056">
          <w:rPr>
            <w:rFonts w:ascii="Times New Roman" w:hAnsi="Times New Roman" w:cs="Times New Roman"/>
            <w:sz w:val="18"/>
            <w:szCs w:val="18"/>
          </w:rPr>
          <w:delText xml:space="preserve">, each block presents the number of mutations in the MMP dataset within </w:delText>
        </w:r>
        <w:commentRangeStart w:id="212"/>
        <w:r w:rsidDel="00851056">
          <w:rPr>
            <w:rFonts w:ascii="Times New Roman" w:hAnsi="Times New Roman" w:cs="Times New Roman"/>
            <w:sz w:val="18"/>
            <w:szCs w:val="18"/>
          </w:rPr>
          <w:delText>1</w:delText>
        </w:r>
        <w:r w:rsidRPr="00BD1408" w:rsidDel="00851056">
          <w:rPr>
            <w:rFonts w:ascii="Times New Roman" w:hAnsi="Times New Roman" w:cs="Times New Roman"/>
            <w:sz w:val="18"/>
            <w:szCs w:val="18"/>
          </w:rPr>
          <w:delText>00000</w:delText>
        </w:r>
        <w:r w:rsidDel="00851056">
          <w:rPr>
            <w:rFonts w:ascii="Times New Roman" w:hAnsi="Times New Roman" w:cs="Times New Roman"/>
            <w:sz w:val="18"/>
            <w:szCs w:val="18"/>
          </w:rPr>
          <w:delText xml:space="preserve"> </w:delText>
        </w:r>
        <w:r w:rsidRPr="00BD1408" w:rsidDel="00851056">
          <w:rPr>
            <w:rFonts w:ascii="Times New Roman" w:hAnsi="Times New Roman" w:cs="Times New Roman"/>
            <w:sz w:val="18"/>
            <w:szCs w:val="18"/>
          </w:rPr>
          <w:delText>bp from the beginning of each chromosome</w:delText>
        </w:r>
      </w:del>
      <w:commentRangeEnd w:id="212"/>
      <w:r w:rsidR="000A53EC">
        <w:rPr>
          <w:rStyle w:val="af0"/>
        </w:rPr>
        <w:commentReference w:id="212"/>
      </w:r>
      <w:r w:rsidRPr="00BD1408">
        <w:rPr>
          <w:rFonts w:ascii="Times New Roman" w:hAnsi="Times New Roman" w:cs="Times New Roman"/>
          <w:sz w:val="18"/>
          <w:szCs w:val="18"/>
        </w:rPr>
        <w:t>.</w:t>
      </w:r>
      <w:ins w:id="213" w:author="Guo Zhengyang" w:date="2023-03-12T15:06:00Z">
        <w:r w:rsidR="00851056">
          <w:rPr>
            <w:rFonts w:ascii="Times New Roman" w:hAnsi="Times New Roman" w:cs="Times New Roman"/>
            <w:sz w:val="18"/>
            <w:szCs w:val="18"/>
          </w:rPr>
          <w:t xml:space="preserve"> Line plot represents relative ‘C/G’ base pair concentration</w:t>
        </w:r>
      </w:ins>
      <w:r w:rsidRPr="00BD1408">
        <w:rPr>
          <w:rFonts w:ascii="Times New Roman" w:hAnsi="Times New Roman" w:cs="Times New Roman"/>
          <w:sz w:val="18"/>
          <w:szCs w:val="18"/>
        </w:rPr>
        <w:t xml:space="preserve"> </w:t>
      </w:r>
      <w:r>
        <w:rPr>
          <w:rFonts w:ascii="Times New Roman" w:hAnsi="Times New Roman" w:cs="Times New Roman"/>
          <w:sz w:val="18"/>
          <w:szCs w:val="18"/>
        </w:rPr>
        <w:t>B</w:t>
      </w:r>
      <w:r w:rsidRPr="00BD1408">
        <w:rPr>
          <w:rFonts w:ascii="Times New Roman" w:hAnsi="Times New Roman" w:cs="Times New Roman"/>
          <w:sz w:val="18"/>
          <w:szCs w:val="18"/>
        </w:rPr>
        <w:t xml:space="preserve">) </w:t>
      </w:r>
      <w:r w:rsidRPr="00BD1408">
        <w:rPr>
          <w:rFonts w:ascii="Times New Roman" w:hAnsi="Times New Roman" w:cs="Times New Roman" w:hint="eastAsia"/>
          <w:sz w:val="18"/>
          <w:szCs w:val="18"/>
        </w:rPr>
        <w:t>S</w:t>
      </w:r>
      <w:r w:rsidRPr="00BD1408">
        <w:rPr>
          <w:rFonts w:ascii="Times New Roman" w:hAnsi="Times New Roman" w:cs="Times New Roman"/>
          <w:sz w:val="18"/>
          <w:szCs w:val="18"/>
        </w:rPr>
        <w:t xml:space="preserve">catter plot of the relationship between ‘C/G’ base pair </w:t>
      </w:r>
      <w:r>
        <w:rPr>
          <w:rFonts w:ascii="Times New Roman" w:hAnsi="Times New Roman" w:cs="Times New Roman"/>
          <w:sz w:val="18"/>
          <w:szCs w:val="18"/>
        </w:rPr>
        <w:t>contents</w:t>
      </w:r>
      <w:r w:rsidRPr="00BD1408">
        <w:rPr>
          <w:rFonts w:ascii="Times New Roman" w:hAnsi="Times New Roman" w:cs="Times New Roman"/>
          <w:sz w:val="18"/>
          <w:szCs w:val="18"/>
        </w:rPr>
        <w:t xml:space="preserve"> and the number of mutations from the MMP dataset</w:t>
      </w:r>
      <w:r>
        <w:rPr>
          <w:rFonts w:ascii="Times New Roman" w:hAnsi="Times New Roman" w:cs="Times New Roman"/>
          <w:sz w:val="18"/>
          <w:szCs w:val="18"/>
        </w:rPr>
        <w:t xml:space="preserve"> of each chromosome respectively</w:t>
      </w:r>
      <w:r w:rsidRPr="00BD1408">
        <w:rPr>
          <w:rFonts w:ascii="Times New Roman" w:hAnsi="Times New Roman" w:cs="Times New Roman"/>
          <w:sz w:val="18"/>
          <w:szCs w:val="18"/>
        </w:rPr>
        <w:t xml:space="preserve">. </w:t>
      </w:r>
      <w:r>
        <w:rPr>
          <w:rFonts w:ascii="Times New Roman" w:hAnsi="Times New Roman" w:cs="Times New Roman"/>
          <w:sz w:val="18"/>
          <w:szCs w:val="18"/>
        </w:rPr>
        <w:t>C</w:t>
      </w:r>
      <w:r w:rsidRPr="00BD1408">
        <w:rPr>
          <w:rFonts w:ascii="Times New Roman" w:hAnsi="Times New Roman" w:cs="Times New Roman"/>
          <w:sz w:val="18"/>
          <w:szCs w:val="18"/>
        </w:rPr>
        <w:t xml:space="preserve">) </w:t>
      </w:r>
      <w:r w:rsidRPr="00BD1408">
        <w:rPr>
          <w:rFonts w:ascii="Times New Roman" w:hAnsi="Times New Roman" w:cs="Times New Roman" w:hint="eastAsia"/>
          <w:sz w:val="18"/>
          <w:szCs w:val="18"/>
        </w:rPr>
        <w:t>K</w:t>
      </w:r>
      <w:r w:rsidRPr="00BD1408">
        <w:rPr>
          <w:rFonts w:ascii="Times New Roman" w:hAnsi="Times New Roman" w:cs="Times New Roman"/>
          <w:sz w:val="18"/>
          <w:szCs w:val="18"/>
        </w:rPr>
        <w:t>ernel density estimation plot of the number of mutations on each chromosome. Chromosome X has a higher mutation frequency while the mutation frequency of Chromosome IV is lower than others.</w:t>
      </w:r>
    </w:p>
    <w:p w14:paraId="3925253A" w14:textId="77777777" w:rsidR="004763C3" w:rsidRPr="00937301" w:rsidRDefault="004763C3" w:rsidP="00C52E46">
      <w:pPr>
        <w:rPr>
          <w:rFonts w:ascii="Times New Roman" w:hAnsi="Times New Roman" w:cs="Times New Roman"/>
          <w:b/>
          <w:bCs/>
        </w:rPr>
      </w:pPr>
    </w:p>
    <w:p w14:paraId="6111E548" w14:textId="77777777" w:rsidR="004763C3" w:rsidRPr="00937301" w:rsidRDefault="004763C3" w:rsidP="00C52E46">
      <w:pPr>
        <w:rPr>
          <w:rFonts w:ascii="Times New Roman" w:hAnsi="Times New Roman" w:cs="Times New Roman"/>
          <w:b/>
          <w:bCs/>
        </w:rPr>
      </w:pPr>
      <w:r w:rsidRPr="00937301">
        <w:rPr>
          <w:rFonts w:ascii="Times New Roman" w:hAnsi="Times New Roman" w:cs="Times New Roman" w:hint="eastAsia"/>
          <w:b/>
          <w:bCs/>
        </w:rPr>
        <w:t>3</w:t>
      </w:r>
      <w:r w:rsidRPr="00937301">
        <w:rPr>
          <w:rFonts w:ascii="Times New Roman" w:hAnsi="Times New Roman" w:cs="Times New Roman"/>
          <w:b/>
          <w:bCs/>
        </w:rPr>
        <w:t xml:space="preserve">.2 </w:t>
      </w:r>
      <w:bookmarkStart w:id="214" w:name="_Hlk123582730"/>
      <w:r w:rsidRPr="00937301">
        <w:rPr>
          <w:rFonts w:ascii="Times New Roman" w:hAnsi="Times New Roman" w:cs="Times New Roman"/>
          <w:b/>
          <w:bCs/>
        </w:rPr>
        <w:t>The EMS</w:t>
      </w:r>
      <w:r>
        <w:rPr>
          <w:rFonts w:ascii="Times New Roman" w:hAnsi="Times New Roman" w:cs="Times New Roman"/>
          <w:b/>
          <w:bCs/>
        </w:rPr>
        <w:t xml:space="preserve"> mutation probability </w:t>
      </w:r>
      <w:r w:rsidRPr="00937301">
        <w:rPr>
          <w:rFonts w:ascii="Times New Roman" w:hAnsi="Times New Roman" w:cs="Times New Roman"/>
          <w:b/>
          <w:bCs/>
        </w:rPr>
        <w:t>depending on the nearby flanking sequences</w:t>
      </w:r>
      <w:bookmarkEnd w:id="214"/>
    </w:p>
    <w:p w14:paraId="0695D260" w14:textId="77777777" w:rsidR="004763C3" w:rsidRDefault="004763C3" w:rsidP="00C52E46">
      <w:pPr>
        <w:rPr>
          <w:rFonts w:ascii="Times New Roman" w:hAnsi="Times New Roman" w:cs="Times New Roman"/>
        </w:rPr>
      </w:pPr>
    </w:p>
    <w:p w14:paraId="3CB470D6" w14:textId="48A91DB5" w:rsidR="004763C3" w:rsidRDefault="004763C3" w:rsidP="00C52E46">
      <w:pPr>
        <w:rPr>
          <w:rFonts w:ascii="Times New Roman" w:hAnsi="Times New Roman" w:cs="Times New Roman"/>
        </w:rPr>
      </w:pPr>
      <w:r w:rsidRPr="00D47C7C">
        <w:rPr>
          <w:rFonts w:ascii="Times New Roman" w:hAnsi="Times New Roman" w:cs="Times New Roman"/>
        </w:rPr>
        <w:t xml:space="preserve">A previous study in rice </w:t>
      </w:r>
      <w:r w:rsidR="00BA10A4">
        <w:rPr>
          <w:rFonts w:ascii="Times New Roman" w:hAnsi="Times New Roman" w:cs="Times New Roman"/>
        </w:rPr>
        <w:t>(</w:t>
      </w:r>
      <w:r w:rsidR="00BA10A4" w:rsidRPr="00747132">
        <w:rPr>
          <w:rFonts w:ascii="Times New Roman" w:hAnsi="Times New Roman" w:cs="Times New Roman"/>
          <w:i/>
          <w:iCs/>
        </w:rPr>
        <w:t>Huanghuazhan</w:t>
      </w:r>
      <w:r w:rsidR="00BA10A4">
        <w:rPr>
          <w:rFonts w:ascii="Times New Roman" w:hAnsi="Times New Roman" w:cs="Times New Roman"/>
        </w:rPr>
        <w:t xml:space="preserve">) </w:t>
      </w:r>
      <w:r w:rsidRPr="00D47C7C">
        <w:rPr>
          <w:rFonts w:ascii="Times New Roman" w:hAnsi="Times New Roman" w:cs="Times New Roman"/>
        </w:rPr>
        <w:t>indicated that the efficiency of EMS mutagenesis may be affected by the nearby flanking sequences (Tang X et al., 2021)</w:t>
      </w:r>
      <w:r>
        <w:rPr>
          <w:rFonts w:ascii="Times New Roman" w:hAnsi="Times New Roman" w:cs="Times New Roman"/>
        </w:rPr>
        <w:t xml:space="preserve">. To see if similar effects are observed in </w:t>
      </w:r>
      <w:r w:rsidRPr="00747132">
        <w:rPr>
          <w:rFonts w:ascii="Times New Roman" w:hAnsi="Times New Roman" w:cs="Times New Roman"/>
          <w:i/>
        </w:rPr>
        <w:t>C. elegans</w:t>
      </w:r>
      <w:r>
        <w:rPr>
          <w:rFonts w:ascii="Times New Roman" w:hAnsi="Times New Roman" w:cs="Times New Roman"/>
        </w:rPr>
        <w:t xml:space="preserve">, I compared the distribution pattern of the right </w:t>
      </w:r>
      <w:r w:rsidRPr="00815EF8">
        <w:rPr>
          <w:rFonts w:ascii="Times New Roman" w:hAnsi="Times New Roman" w:cs="Times New Roman"/>
          <w:sz w:val="18"/>
          <w:szCs w:val="18"/>
        </w:rPr>
        <w:t>(5′)</w:t>
      </w:r>
      <w:r>
        <w:rPr>
          <w:rFonts w:ascii="Times New Roman" w:hAnsi="Times New Roman" w:cs="Times New Roman"/>
          <w:sz w:val="18"/>
          <w:szCs w:val="18"/>
        </w:rPr>
        <w:t xml:space="preserve"> </w:t>
      </w:r>
      <w:ins w:id="215" w:author="飯野　雄一" w:date="2023-01-18T21:12:00Z">
        <w:r w:rsidR="00F50001">
          <w:rPr>
            <w:rFonts w:ascii="Times New Roman" w:hAnsi="Times New Roman" w:cs="Times New Roman"/>
          </w:rPr>
          <w:t>four</w:t>
        </w:r>
      </w:ins>
      <w:del w:id="216" w:author="飯野　雄一" w:date="2023-01-18T21:12:00Z">
        <w:r w:rsidDel="00F50001">
          <w:rPr>
            <w:rFonts w:ascii="Times New Roman" w:hAnsi="Times New Roman" w:cs="Times New Roman"/>
          </w:rPr>
          <w:delText>4</w:delText>
        </w:r>
      </w:del>
      <w:r>
        <w:rPr>
          <w:rFonts w:ascii="Times New Roman" w:hAnsi="Times New Roman" w:cs="Times New Roman"/>
        </w:rPr>
        <w:t xml:space="preserve"> (+4/+3/+2/+1) and the left </w:t>
      </w:r>
      <w:r w:rsidRPr="00815EF8">
        <w:rPr>
          <w:rFonts w:ascii="Times New Roman" w:hAnsi="Times New Roman" w:cs="Times New Roman"/>
          <w:sz w:val="18"/>
          <w:szCs w:val="18"/>
        </w:rPr>
        <w:t>(</w:t>
      </w:r>
      <w:r>
        <w:rPr>
          <w:rFonts w:ascii="Times New Roman" w:hAnsi="Times New Roman" w:cs="Times New Roman"/>
          <w:sz w:val="18"/>
          <w:szCs w:val="18"/>
        </w:rPr>
        <w:t>3</w:t>
      </w:r>
      <w:r w:rsidRPr="00815EF8">
        <w:rPr>
          <w:rFonts w:ascii="Times New Roman" w:hAnsi="Times New Roman" w:cs="Times New Roman"/>
          <w:sz w:val="18"/>
          <w:szCs w:val="18"/>
        </w:rPr>
        <w:t>′)</w:t>
      </w:r>
      <w:r>
        <w:rPr>
          <w:rFonts w:ascii="Times New Roman" w:hAnsi="Times New Roman" w:cs="Times New Roman"/>
          <w:sz w:val="18"/>
          <w:szCs w:val="18"/>
        </w:rPr>
        <w:t xml:space="preserve"> </w:t>
      </w:r>
      <w:ins w:id="217" w:author="飯野　雄一" w:date="2023-01-18T21:12:00Z">
        <w:r w:rsidR="00F50001">
          <w:rPr>
            <w:rFonts w:ascii="Times New Roman" w:hAnsi="Times New Roman" w:cs="Times New Roman"/>
          </w:rPr>
          <w:t>four</w:t>
        </w:r>
      </w:ins>
      <w:del w:id="218" w:author="飯野　雄一" w:date="2023-01-18T21:12:00Z">
        <w:r w:rsidDel="00F50001">
          <w:rPr>
            <w:rFonts w:ascii="Times New Roman" w:hAnsi="Times New Roman" w:cs="Times New Roman"/>
          </w:rPr>
          <w:delText>4</w:delText>
        </w:r>
      </w:del>
      <w:r>
        <w:rPr>
          <w:rFonts w:ascii="Times New Roman" w:hAnsi="Times New Roman" w:cs="Times New Roman"/>
        </w:rPr>
        <w:t xml:space="preserve"> (-4/-3/-2/-1) nucleotides next to the mutated bases (</w:t>
      </w:r>
      <w:r w:rsidR="00CC44C6">
        <w:rPr>
          <w:rFonts w:ascii="Times New Roman" w:hAnsi="Times New Roman" w:cs="Times New Roman"/>
        </w:rPr>
        <w:t>Fig.2</w:t>
      </w:r>
      <w:r>
        <w:rPr>
          <w:rFonts w:ascii="Times New Roman" w:hAnsi="Times New Roman" w:cs="Times New Roman"/>
        </w:rPr>
        <w:t xml:space="preserve"> E-H) with that of all bases on the genome (Fig. 2 A-D). If EMS randomly induced mutations irrespective of flanking sequence, the two distribution patterns should be similar. The results of chi-square test show that the (+2/+1) and (-1/-2) of the C/G base pair substantially impact the EMS mutagenesis efficiency, which can be used to predict the mutation frequency bias. Based solely on the above-mentioned </w:t>
      </w:r>
      <w:del w:id="219" w:author="Guo Zhengyang" w:date="2023-03-12T15:45:00Z">
        <w:r w:rsidDel="00FD02CA">
          <w:rPr>
            <w:rFonts w:ascii="Times New Roman" w:hAnsi="Times New Roman" w:cs="Times New Roman"/>
          </w:rPr>
          <w:delText>flanking sequence bias</w:delText>
        </w:r>
      </w:del>
      <w:ins w:id="220" w:author="Guo Zhengyang" w:date="2023-03-12T15:45:00Z">
        <w:r w:rsidR="00FD02CA">
          <w:rPr>
            <w:rFonts w:ascii="Times New Roman" w:hAnsi="Times New Roman" w:cs="Times New Roman"/>
          </w:rPr>
          <w:t>Pentabase bias</w:t>
        </w:r>
      </w:ins>
      <w:r>
        <w:rPr>
          <w:rFonts w:ascii="Times New Roman" w:hAnsi="Times New Roman" w:cs="Times New Roman"/>
        </w:rPr>
        <w:t>, I made an EMS mutation frequency map, of which the result is not far from the ‘C/G’ concentration</w:t>
      </w:r>
      <w:ins w:id="221" w:author="飯野　雄一" w:date="2023-01-18T21:13:00Z">
        <w:r w:rsidR="00F50001">
          <w:rPr>
            <w:rFonts w:ascii="Times New Roman" w:hAnsi="Times New Roman" w:cs="Times New Roman"/>
          </w:rPr>
          <w:t>-</w:t>
        </w:r>
      </w:ins>
      <w:del w:id="222" w:author="飯野　雄一" w:date="2023-01-18T21:13:00Z">
        <w:r w:rsidDel="00F50001">
          <w:rPr>
            <w:rFonts w:ascii="Times New Roman" w:hAnsi="Times New Roman" w:cs="Times New Roman"/>
          </w:rPr>
          <w:delText xml:space="preserve"> </w:delText>
        </w:r>
      </w:del>
      <w:r>
        <w:rPr>
          <w:rFonts w:ascii="Times New Roman" w:hAnsi="Times New Roman" w:cs="Times New Roman"/>
        </w:rPr>
        <w:t>based prediction. Here, tak</w:t>
      </w:r>
      <w:ins w:id="223" w:author="飯野　雄一" w:date="2023-01-18T21:14:00Z">
        <w:r w:rsidR="00456B88">
          <w:rPr>
            <w:rFonts w:ascii="Times New Roman" w:hAnsi="Times New Roman" w:cs="Times New Roman"/>
          </w:rPr>
          <w:t>ing</w:t>
        </w:r>
      </w:ins>
      <w:del w:id="224" w:author="飯野　雄一" w:date="2023-01-18T21:14:00Z">
        <w:r w:rsidDel="00456B88">
          <w:rPr>
            <w:rFonts w:ascii="Times New Roman" w:hAnsi="Times New Roman" w:cs="Times New Roman"/>
          </w:rPr>
          <w:delText>e</w:delText>
        </w:r>
      </w:del>
      <w:r>
        <w:rPr>
          <w:rFonts w:ascii="Times New Roman" w:hAnsi="Times New Roman" w:cs="Times New Roman"/>
        </w:rPr>
        <w:t xml:space="preserve"> the second-long gene in </w:t>
      </w:r>
      <w:r w:rsidRPr="00747132">
        <w:rPr>
          <w:rFonts w:ascii="Times New Roman" w:hAnsi="Times New Roman" w:cs="Times New Roman"/>
          <w:i/>
          <w:iCs/>
        </w:rPr>
        <w:t xml:space="preserve">C. </w:t>
      </w:r>
      <w:r w:rsidRPr="00DB6710">
        <w:rPr>
          <w:rFonts w:ascii="Times New Roman" w:hAnsi="Times New Roman" w:cs="Times New Roman"/>
          <w:i/>
          <w:iCs/>
        </w:rPr>
        <w:t>elegans</w:t>
      </w:r>
      <w:r>
        <w:rPr>
          <w:rFonts w:ascii="Times New Roman" w:hAnsi="Times New Roman" w:cs="Times New Roman"/>
        </w:rPr>
        <w:t>’ s genome</w:t>
      </w:r>
      <w:ins w:id="225" w:author="飯野　雄一" w:date="2023-01-18T21:13:00Z">
        <w:r w:rsidR="00F50001">
          <w:rPr>
            <w:rFonts w:ascii="Times New Roman" w:hAnsi="Times New Roman" w:cs="Times New Roman"/>
          </w:rPr>
          <w:t>,</w:t>
        </w:r>
      </w:ins>
      <w:r w:rsidR="00BA10A4">
        <w:rPr>
          <w:rFonts w:ascii="Times New Roman" w:hAnsi="Times New Roman" w:cs="Times New Roman"/>
        </w:rPr>
        <w:t xml:space="preserve"> </w:t>
      </w:r>
      <w:r w:rsidR="00BA10A4" w:rsidRPr="00747132">
        <w:rPr>
          <w:rFonts w:ascii="Times New Roman" w:hAnsi="Times New Roman" w:cs="Times New Roman"/>
          <w:i/>
          <w:iCs/>
        </w:rPr>
        <w:t>ttn-1</w:t>
      </w:r>
      <w:ins w:id="226" w:author="飯野　雄一" w:date="2023-01-18T21:14:00Z">
        <w:r w:rsidR="00F50001">
          <w:rPr>
            <w:rFonts w:ascii="Times New Roman" w:hAnsi="Times New Roman" w:cs="Times New Roman"/>
          </w:rPr>
          <w:t>,</w:t>
        </w:r>
      </w:ins>
      <w:r w:rsidR="00BA10A4">
        <w:rPr>
          <w:rFonts w:ascii="Times New Roman" w:hAnsi="Times New Roman" w:cs="Times New Roman"/>
        </w:rPr>
        <w:t xml:space="preserve"> as an example</w:t>
      </w:r>
      <w:r>
        <w:rPr>
          <w:rFonts w:ascii="Times New Roman" w:hAnsi="Times New Roman" w:cs="Times New Roman"/>
        </w:rPr>
        <w:t>, the comparison of this map with the actual data revealed a ‘silent’ region with over 10000 bp in length where EMS-induced mutation is suppressed</w:t>
      </w:r>
      <w:del w:id="227" w:author="飯野　雄一" w:date="2023-01-18T21:14:00Z">
        <w:r w:rsidDel="00456B88">
          <w:rPr>
            <w:rFonts w:ascii="Times New Roman" w:hAnsi="Times New Roman" w:cs="Times New Roman"/>
          </w:rPr>
          <w:delText>.</w:delText>
        </w:r>
      </w:del>
      <w:r>
        <w:rPr>
          <w:rFonts w:ascii="Times New Roman" w:hAnsi="Times New Roman" w:cs="Times New Roman"/>
        </w:rPr>
        <w:t xml:space="preserve"> (</w:t>
      </w:r>
      <w:r w:rsidR="00CC44C6">
        <w:rPr>
          <w:rFonts w:ascii="Times New Roman" w:hAnsi="Times New Roman" w:cs="Times New Roman"/>
        </w:rPr>
        <w:t>Fig.</w:t>
      </w:r>
      <w:ins w:id="228" w:author="飯野　雄一" w:date="2023-01-18T21:14:00Z">
        <w:r w:rsidR="00456B88">
          <w:rPr>
            <w:rFonts w:ascii="Times New Roman" w:hAnsi="Times New Roman" w:cs="Times New Roman"/>
          </w:rPr>
          <w:t xml:space="preserve"> </w:t>
        </w:r>
      </w:ins>
      <w:r w:rsidR="00CC44C6">
        <w:rPr>
          <w:rFonts w:ascii="Times New Roman" w:hAnsi="Times New Roman" w:cs="Times New Roman"/>
        </w:rPr>
        <w:t>2</w:t>
      </w:r>
      <w:del w:id="229" w:author="飯野　雄一" w:date="2023-01-18T21:14:00Z">
        <w:r w:rsidDel="00456B88">
          <w:rPr>
            <w:rFonts w:ascii="Times New Roman" w:hAnsi="Times New Roman" w:cs="Times New Roman"/>
          </w:rPr>
          <w:delText xml:space="preserve"> </w:delText>
        </w:r>
      </w:del>
      <w:r>
        <w:rPr>
          <w:rFonts w:ascii="Times New Roman" w:hAnsi="Times New Roman" w:cs="Times New Roman"/>
        </w:rPr>
        <w:t>I, J)</w:t>
      </w:r>
      <w:ins w:id="230" w:author="飯野　雄一" w:date="2023-01-18T21:14:00Z">
        <w:r w:rsidR="00456B88">
          <w:rPr>
            <w:rFonts w:ascii="Times New Roman" w:hAnsi="Times New Roman" w:cs="Times New Roman"/>
          </w:rPr>
          <w:t>.</w:t>
        </w:r>
      </w:ins>
    </w:p>
    <w:p w14:paraId="715991EA" w14:textId="77777777" w:rsidR="004763C3" w:rsidRDefault="004763C3" w:rsidP="00C52E46">
      <w:pPr>
        <w:rPr>
          <w:rFonts w:ascii="Times New Roman" w:hAnsi="Times New Roman" w:cs="Times New Roman"/>
        </w:rPr>
      </w:pPr>
      <w:r>
        <w:rPr>
          <w:rFonts w:ascii="Times New Roman" w:hAnsi="Times New Roman" w:cs="Times New Roman"/>
          <w:noProof/>
          <w:lang w:eastAsia="ja-JP"/>
        </w:rPr>
        <w:lastRenderedPageBreak/>
        <w:drawing>
          <wp:inline distT="0" distB="0" distL="0" distR="0" wp14:anchorId="48A7D641" wp14:editId="69D35573">
            <wp:extent cx="5274310" cy="39985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998595"/>
                    </a:xfrm>
                    <a:prstGeom prst="rect">
                      <a:avLst/>
                    </a:prstGeom>
                  </pic:spPr>
                </pic:pic>
              </a:graphicData>
            </a:graphic>
          </wp:inline>
        </w:drawing>
      </w:r>
    </w:p>
    <w:p w14:paraId="143FA57D" w14:textId="29A75738" w:rsidR="004763C3" w:rsidRDefault="004763C3" w:rsidP="00C52E46">
      <w:pPr>
        <w:jc w:val="center"/>
        <w:rPr>
          <w:rFonts w:ascii="Times New Roman" w:hAnsi="Times New Roman" w:cs="Times New Roman"/>
          <w:b/>
          <w:bCs/>
        </w:rPr>
      </w:pPr>
      <w:r w:rsidRPr="000D14C7">
        <w:rPr>
          <w:rFonts w:ascii="Times New Roman" w:hAnsi="Times New Roman" w:cs="Times New Roman"/>
          <w:b/>
          <w:bCs/>
        </w:rPr>
        <w:t>Figure 2</w:t>
      </w:r>
      <w:r>
        <w:rPr>
          <w:rFonts w:ascii="Times New Roman" w:hAnsi="Times New Roman" w:cs="Times New Roman"/>
          <w:b/>
          <w:bCs/>
        </w:rPr>
        <w:t>. Adjacent nucleotides affect EMS-induced mutation</w:t>
      </w:r>
    </w:p>
    <w:p w14:paraId="68BC5A0A" w14:textId="1AE57CAD" w:rsidR="004763C3" w:rsidRPr="00BD1408" w:rsidRDefault="004763C3" w:rsidP="00C52E46">
      <w:pPr>
        <w:pStyle w:val="ac"/>
        <w:ind w:left="360" w:firstLineChars="0" w:firstLine="0"/>
        <w:jc w:val="left"/>
        <w:rPr>
          <w:rFonts w:ascii="Times New Roman" w:hAnsi="Times New Roman" w:cs="Times New Roman"/>
          <w:sz w:val="18"/>
          <w:szCs w:val="18"/>
        </w:rPr>
      </w:pPr>
      <w:r w:rsidRPr="00BD1408">
        <w:rPr>
          <w:rFonts w:ascii="Times New Roman" w:hAnsi="Times New Roman" w:cs="Times New Roman"/>
          <w:sz w:val="18"/>
          <w:szCs w:val="18"/>
        </w:rPr>
        <w:t xml:space="preserve">The distribution </w:t>
      </w:r>
      <w:r>
        <w:rPr>
          <w:rFonts w:ascii="Times New Roman" w:hAnsi="Times New Roman" w:cs="Times New Roman"/>
          <w:sz w:val="18"/>
          <w:szCs w:val="18"/>
        </w:rPr>
        <w:t xml:space="preserve">patterns </w:t>
      </w:r>
      <w:r w:rsidRPr="00BD1408">
        <w:rPr>
          <w:rFonts w:ascii="Times New Roman" w:hAnsi="Times New Roman" w:cs="Times New Roman"/>
          <w:sz w:val="18"/>
          <w:szCs w:val="18"/>
        </w:rPr>
        <w:t xml:space="preserve">of </w:t>
      </w:r>
      <w:r>
        <w:rPr>
          <w:rFonts w:ascii="Times New Roman" w:hAnsi="Times New Roman" w:cs="Times New Roman"/>
          <w:sz w:val="18"/>
          <w:szCs w:val="18"/>
        </w:rPr>
        <w:t xml:space="preserve">adjacent nucleotides of </w:t>
      </w:r>
      <w:r w:rsidRPr="00BD1408">
        <w:rPr>
          <w:rFonts w:ascii="Times New Roman" w:hAnsi="Times New Roman" w:cs="Times New Roman"/>
          <w:sz w:val="18"/>
          <w:szCs w:val="18"/>
        </w:rPr>
        <w:t xml:space="preserve">the genome of </w:t>
      </w:r>
      <w:r w:rsidRPr="00BD1408">
        <w:rPr>
          <w:rFonts w:ascii="Times New Roman" w:hAnsi="Times New Roman" w:cs="Times New Roman"/>
          <w:i/>
          <w:iCs/>
          <w:sz w:val="18"/>
          <w:szCs w:val="18"/>
        </w:rPr>
        <w:t>C. elegans</w:t>
      </w:r>
      <w:r w:rsidRPr="00BD1408">
        <w:rPr>
          <w:rFonts w:ascii="Times New Roman" w:hAnsi="Times New Roman" w:cs="Times New Roman"/>
          <w:sz w:val="18"/>
          <w:szCs w:val="18"/>
        </w:rPr>
        <w:t xml:space="preserve"> and EMS-induced mutations. (A-D) </w:t>
      </w:r>
      <w:r>
        <w:rPr>
          <w:rFonts w:ascii="Times New Roman" w:hAnsi="Times New Roman" w:cs="Times New Roman"/>
          <w:sz w:val="18"/>
          <w:szCs w:val="18"/>
        </w:rPr>
        <w:t>Nucleotide d</w:t>
      </w:r>
      <w:r w:rsidRPr="00BD1408">
        <w:rPr>
          <w:rFonts w:ascii="Times New Roman" w:hAnsi="Times New Roman" w:cs="Times New Roman"/>
          <w:sz w:val="18"/>
          <w:szCs w:val="18"/>
        </w:rPr>
        <w:t xml:space="preserve">istribution </w:t>
      </w:r>
      <w:r>
        <w:rPr>
          <w:rFonts w:ascii="Times New Roman" w:hAnsi="Times New Roman" w:cs="Times New Roman"/>
          <w:sz w:val="18"/>
          <w:szCs w:val="18"/>
        </w:rPr>
        <w:t xml:space="preserve">of standard N2 </w:t>
      </w:r>
      <w:r w:rsidRPr="00BD1408">
        <w:rPr>
          <w:rFonts w:ascii="Times New Roman" w:hAnsi="Times New Roman" w:cs="Times New Roman"/>
          <w:sz w:val="18"/>
          <w:szCs w:val="18"/>
        </w:rPr>
        <w:t>genome sequences</w:t>
      </w:r>
      <w:ins w:id="231" w:author="飯野　雄一" w:date="2023-01-18T21:15:00Z">
        <w:r w:rsidR="00456B88">
          <w:rPr>
            <w:rFonts w:ascii="Times New Roman" w:hAnsi="Times New Roman" w:cs="Times New Roman"/>
            <w:sz w:val="18"/>
            <w:szCs w:val="18"/>
          </w:rPr>
          <w:t>.</w:t>
        </w:r>
      </w:ins>
      <w:del w:id="232" w:author="飯野　雄一" w:date="2023-01-18T21:16:00Z">
        <w:r w:rsidRPr="00BD1408" w:rsidDel="00456B88">
          <w:rPr>
            <w:rFonts w:ascii="Times New Roman" w:hAnsi="Times New Roman" w:cs="Times New Roman"/>
            <w:sz w:val="18"/>
            <w:szCs w:val="18"/>
          </w:rPr>
          <w:delText>,</w:delText>
        </w:r>
      </w:del>
      <w:r w:rsidRPr="00BD1408">
        <w:rPr>
          <w:rFonts w:ascii="Times New Roman" w:hAnsi="Times New Roman" w:cs="Times New Roman"/>
          <w:sz w:val="18"/>
          <w:szCs w:val="18"/>
        </w:rPr>
        <w:t xml:space="preserve"> </w:t>
      </w:r>
      <w:del w:id="233" w:author="飯野　雄一" w:date="2023-01-18T21:16:00Z">
        <w:r w:rsidDel="00456B88">
          <w:rPr>
            <w:rFonts w:ascii="Times New Roman" w:hAnsi="Times New Roman" w:cs="Times New Roman"/>
            <w:sz w:val="18"/>
            <w:szCs w:val="18"/>
          </w:rPr>
          <w:delText>t</w:delText>
        </w:r>
      </w:del>
      <w:ins w:id="234" w:author="飯野　雄一" w:date="2023-01-18T21:16:00Z">
        <w:r w:rsidR="00456B88">
          <w:rPr>
            <w:rFonts w:ascii="Times New Roman" w:hAnsi="Times New Roman" w:cs="Times New Roman"/>
            <w:sz w:val="18"/>
            <w:szCs w:val="18"/>
          </w:rPr>
          <w:t>T</w:t>
        </w:r>
      </w:ins>
      <w:r>
        <w:rPr>
          <w:rFonts w:ascii="Times New Roman" w:hAnsi="Times New Roman" w:cs="Times New Roman"/>
          <w:sz w:val="18"/>
          <w:szCs w:val="18"/>
        </w:rPr>
        <w:t xml:space="preserve">he number with </w:t>
      </w:r>
      <w:r w:rsidRPr="00BD1408">
        <w:rPr>
          <w:rFonts w:ascii="Times New Roman" w:hAnsi="Times New Roman" w:cs="Times New Roman"/>
          <w:sz w:val="18"/>
          <w:szCs w:val="18"/>
        </w:rPr>
        <w:t xml:space="preserve">-/+ </w:t>
      </w:r>
      <w:r>
        <w:rPr>
          <w:rFonts w:ascii="Times New Roman" w:hAnsi="Times New Roman" w:cs="Times New Roman"/>
          <w:sz w:val="18"/>
          <w:szCs w:val="18"/>
        </w:rPr>
        <w:t>indicates</w:t>
      </w:r>
      <w:r w:rsidRPr="00BD1408">
        <w:rPr>
          <w:rFonts w:ascii="Times New Roman" w:hAnsi="Times New Roman" w:cs="Times New Roman"/>
          <w:sz w:val="18"/>
          <w:szCs w:val="18"/>
        </w:rPr>
        <w:t xml:space="preserve"> the left</w:t>
      </w:r>
      <w:r>
        <w:rPr>
          <w:rFonts w:ascii="Times New Roman" w:hAnsi="Times New Roman" w:cs="Times New Roman"/>
          <w:sz w:val="18"/>
          <w:szCs w:val="18"/>
        </w:rPr>
        <w:t xml:space="preserve"> </w:t>
      </w:r>
      <w:r w:rsidRPr="00815EF8">
        <w:rPr>
          <w:rFonts w:ascii="Times New Roman" w:hAnsi="Times New Roman" w:cs="Times New Roman"/>
          <w:sz w:val="18"/>
          <w:szCs w:val="18"/>
        </w:rPr>
        <w:t>(5′)</w:t>
      </w:r>
      <w:r w:rsidRPr="00BD1408">
        <w:rPr>
          <w:rFonts w:ascii="Times New Roman" w:hAnsi="Times New Roman" w:cs="Times New Roman"/>
          <w:sz w:val="18"/>
          <w:szCs w:val="18"/>
        </w:rPr>
        <w:t>/right</w:t>
      </w:r>
      <w:r>
        <w:rPr>
          <w:rFonts w:ascii="Times New Roman" w:hAnsi="Times New Roman" w:cs="Times New Roman"/>
          <w:sz w:val="18"/>
          <w:szCs w:val="18"/>
        </w:rPr>
        <w:t xml:space="preserve"> </w:t>
      </w:r>
      <w:r w:rsidRPr="00815EF8">
        <w:rPr>
          <w:rFonts w:ascii="Times New Roman" w:hAnsi="Times New Roman" w:cs="Times New Roman"/>
          <w:sz w:val="18"/>
          <w:szCs w:val="18"/>
        </w:rPr>
        <w:t>(</w:t>
      </w:r>
      <w:r>
        <w:rPr>
          <w:rFonts w:ascii="Times New Roman" w:hAnsi="Times New Roman" w:cs="Times New Roman"/>
          <w:sz w:val="18"/>
          <w:szCs w:val="18"/>
        </w:rPr>
        <w:t>3</w:t>
      </w:r>
      <w:r w:rsidRPr="00815EF8">
        <w:rPr>
          <w:rFonts w:ascii="Times New Roman" w:hAnsi="Times New Roman" w:cs="Times New Roman"/>
          <w:sz w:val="18"/>
          <w:szCs w:val="18"/>
        </w:rPr>
        <w:t>′)</w:t>
      </w:r>
      <w:r w:rsidRPr="00BD1408">
        <w:rPr>
          <w:rFonts w:ascii="Times New Roman" w:hAnsi="Times New Roman" w:cs="Times New Roman"/>
          <w:sz w:val="18"/>
          <w:szCs w:val="18"/>
        </w:rPr>
        <w:t xml:space="preserve"> </w:t>
      </w:r>
      <w:r>
        <w:rPr>
          <w:rFonts w:ascii="Times New Roman" w:hAnsi="Times New Roman" w:cs="Times New Roman"/>
          <w:sz w:val="18"/>
          <w:szCs w:val="18"/>
        </w:rPr>
        <w:t xml:space="preserve">position </w:t>
      </w:r>
      <w:r w:rsidRPr="00BD1408">
        <w:rPr>
          <w:rFonts w:ascii="Times New Roman" w:hAnsi="Times New Roman" w:cs="Times New Roman"/>
          <w:sz w:val="18"/>
          <w:szCs w:val="18"/>
        </w:rPr>
        <w:t xml:space="preserve">to the </w:t>
      </w:r>
      <w:r>
        <w:rPr>
          <w:rFonts w:ascii="Times New Roman" w:hAnsi="Times New Roman" w:cs="Times New Roman"/>
          <w:sz w:val="18"/>
          <w:szCs w:val="18"/>
        </w:rPr>
        <w:t>nucleotide at position zero which was focused on the panel</w:t>
      </w:r>
      <w:r w:rsidRPr="00BD1408">
        <w:rPr>
          <w:rFonts w:ascii="Times New Roman" w:hAnsi="Times New Roman" w:cs="Times New Roman"/>
          <w:sz w:val="18"/>
          <w:szCs w:val="18"/>
        </w:rPr>
        <w:t xml:space="preserve">. For </w:t>
      </w:r>
      <w:proofErr w:type="gramStart"/>
      <w:r w:rsidRPr="00BD1408">
        <w:rPr>
          <w:rFonts w:ascii="Times New Roman" w:hAnsi="Times New Roman" w:cs="Times New Roman"/>
          <w:sz w:val="18"/>
          <w:szCs w:val="18"/>
        </w:rPr>
        <w:t>example</w:t>
      </w:r>
      <w:proofErr w:type="gramEnd"/>
      <w:r w:rsidRPr="00BD1408">
        <w:rPr>
          <w:rFonts w:ascii="Times New Roman" w:hAnsi="Times New Roman" w:cs="Times New Roman"/>
          <w:sz w:val="18"/>
          <w:szCs w:val="18"/>
        </w:rPr>
        <w:t xml:space="preserve"> </w:t>
      </w:r>
      <w:r>
        <w:rPr>
          <w:rFonts w:ascii="Times New Roman" w:hAnsi="Times New Roman" w:cs="Times New Roman"/>
          <w:sz w:val="18"/>
          <w:szCs w:val="18"/>
        </w:rPr>
        <w:t xml:space="preserve">in panel </w:t>
      </w:r>
      <w:r w:rsidRPr="00BD1408">
        <w:rPr>
          <w:rFonts w:ascii="Times New Roman" w:hAnsi="Times New Roman" w:cs="Times New Roman"/>
          <w:sz w:val="18"/>
          <w:szCs w:val="18"/>
        </w:rPr>
        <w:t>A</w:t>
      </w:r>
      <w:r>
        <w:rPr>
          <w:rFonts w:ascii="Times New Roman" w:hAnsi="Times New Roman" w:cs="Times New Roman"/>
          <w:sz w:val="18"/>
          <w:szCs w:val="18"/>
        </w:rPr>
        <w:t>,</w:t>
      </w:r>
      <w:r w:rsidRPr="00BD1408">
        <w:rPr>
          <w:rFonts w:ascii="Times New Roman" w:hAnsi="Times New Roman" w:cs="Times New Roman"/>
          <w:sz w:val="18"/>
          <w:szCs w:val="18"/>
        </w:rPr>
        <w:t xml:space="preserve"> </w:t>
      </w:r>
      <w:r>
        <w:rPr>
          <w:rFonts w:ascii="Times New Roman" w:hAnsi="Times New Roman" w:cs="Times New Roman"/>
          <w:sz w:val="18"/>
          <w:szCs w:val="18"/>
        </w:rPr>
        <w:t xml:space="preserve">adenine (A, at the position 0) tends to have A as both left and right adjacent neighbors rather than other nucleotide species </w:t>
      </w:r>
      <w:r w:rsidRPr="00BD1408">
        <w:rPr>
          <w:rFonts w:ascii="Times New Roman" w:hAnsi="Times New Roman" w:cs="Times New Roman"/>
          <w:sz w:val="18"/>
          <w:szCs w:val="18"/>
        </w:rPr>
        <w:t xml:space="preserve">on the genome of </w:t>
      </w:r>
      <w:r>
        <w:rPr>
          <w:rFonts w:ascii="Times New Roman" w:hAnsi="Times New Roman" w:cs="Times New Roman"/>
          <w:sz w:val="18"/>
          <w:szCs w:val="18"/>
        </w:rPr>
        <w:t xml:space="preserve">N2. </w:t>
      </w:r>
      <w:r w:rsidRPr="00BD1408">
        <w:rPr>
          <w:rFonts w:ascii="Times New Roman" w:hAnsi="Times New Roman" w:cs="Times New Roman"/>
          <w:sz w:val="18"/>
          <w:szCs w:val="18"/>
        </w:rPr>
        <w:t xml:space="preserve">(E-H) </w:t>
      </w:r>
      <w:r>
        <w:rPr>
          <w:rFonts w:ascii="Times New Roman" w:hAnsi="Times New Roman" w:cs="Times New Roman"/>
          <w:sz w:val="18"/>
          <w:szCs w:val="18"/>
        </w:rPr>
        <w:t>Nucleotide d</w:t>
      </w:r>
      <w:r w:rsidRPr="00BD1408">
        <w:rPr>
          <w:rFonts w:ascii="Times New Roman" w:hAnsi="Times New Roman" w:cs="Times New Roman"/>
          <w:sz w:val="18"/>
          <w:szCs w:val="18"/>
        </w:rPr>
        <w:t xml:space="preserve">istribution around the mutated </w:t>
      </w:r>
      <w:r>
        <w:rPr>
          <w:rFonts w:ascii="Times New Roman" w:hAnsi="Times New Roman" w:cs="Times New Roman"/>
          <w:sz w:val="18"/>
          <w:szCs w:val="18"/>
        </w:rPr>
        <w:t>nucleotides</w:t>
      </w:r>
      <w:r w:rsidRPr="00BD1408">
        <w:rPr>
          <w:rFonts w:ascii="Times New Roman" w:hAnsi="Times New Roman" w:cs="Times New Roman"/>
          <w:sz w:val="18"/>
          <w:szCs w:val="18"/>
        </w:rPr>
        <w:t xml:space="preserve"> in the MMP dataset. </w:t>
      </w:r>
      <w:r>
        <w:rPr>
          <w:rFonts w:ascii="Times New Roman" w:hAnsi="Times New Roman" w:cs="Times New Roman"/>
          <w:sz w:val="18"/>
          <w:szCs w:val="18"/>
        </w:rPr>
        <w:t>Note that distribution patterns of adjacent nucleotide</w:t>
      </w:r>
      <w:r w:rsidRPr="00BD1408">
        <w:rPr>
          <w:rFonts w:ascii="Times New Roman" w:hAnsi="Times New Roman" w:cs="Times New Roman"/>
          <w:sz w:val="18"/>
          <w:szCs w:val="18"/>
        </w:rPr>
        <w:t xml:space="preserve"> differ</w:t>
      </w:r>
      <w:del w:id="235" w:author="飯野　雄一" w:date="2023-01-18T21:16:00Z">
        <w:r w:rsidRPr="00BD1408" w:rsidDel="00456B88">
          <w:rPr>
            <w:rFonts w:ascii="Times New Roman" w:hAnsi="Times New Roman" w:cs="Times New Roman"/>
            <w:sz w:val="18"/>
            <w:szCs w:val="18"/>
          </w:rPr>
          <w:delText>s</w:delText>
        </w:r>
      </w:del>
      <w:r w:rsidRPr="00BD1408">
        <w:rPr>
          <w:rFonts w:ascii="Times New Roman" w:hAnsi="Times New Roman" w:cs="Times New Roman"/>
          <w:sz w:val="18"/>
          <w:szCs w:val="18"/>
        </w:rPr>
        <w:t xml:space="preserve"> from </w:t>
      </w:r>
      <w:r>
        <w:rPr>
          <w:rFonts w:ascii="Times New Roman" w:hAnsi="Times New Roman" w:cs="Times New Roman"/>
          <w:sz w:val="18"/>
          <w:szCs w:val="18"/>
        </w:rPr>
        <w:t>that of</w:t>
      </w:r>
      <w:r w:rsidRPr="00BD1408">
        <w:rPr>
          <w:rFonts w:ascii="Times New Roman" w:hAnsi="Times New Roman" w:cs="Times New Roman"/>
          <w:sz w:val="18"/>
          <w:szCs w:val="18"/>
        </w:rPr>
        <w:t xml:space="preserve"> </w:t>
      </w:r>
      <w:r>
        <w:rPr>
          <w:rFonts w:ascii="Times New Roman" w:hAnsi="Times New Roman" w:cs="Times New Roman"/>
          <w:sz w:val="18"/>
          <w:szCs w:val="18"/>
        </w:rPr>
        <w:t>the genome</w:t>
      </w:r>
      <w:ins w:id="236" w:author="飯野　雄一" w:date="2023-01-18T21:17:00Z">
        <w:r w:rsidR="00456B88">
          <w:rPr>
            <w:rFonts w:ascii="Times New Roman" w:hAnsi="Times New Roman" w:cs="Times New Roman"/>
            <w:sz w:val="18"/>
            <w:szCs w:val="18"/>
          </w:rPr>
          <w:t>.</w:t>
        </w:r>
      </w:ins>
      <w:r w:rsidRPr="00BD1408">
        <w:rPr>
          <w:rFonts w:ascii="Times New Roman" w:hAnsi="Times New Roman" w:cs="Times New Roman"/>
          <w:sz w:val="18"/>
          <w:szCs w:val="18"/>
        </w:rPr>
        <w:t xml:space="preserve"> Chi-square test</w:t>
      </w:r>
      <w:r>
        <w:rPr>
          <w:rFonts w:ascii="Times New Roman" w:hAnsi="Times New Roman" w:cs="Times New Roman"/>
          <w:sz w:val="18"/>
          <w:szCs w:val="18"/>
        </w:rPr>
        <w:t>;</w:t>
      </w:r>
      <w:r w:rsidRPr="00BD1408">
        <w:rPr>
          <w:rFonts w:ascii="Times New Roman" w:hAnsi="Times New Roman" w:cs="Times New Roman"/>
          <w:sz w:val="18"/>
          <w:szCs w:val="18"/>
        </w:rPr>
        <w:t xml:space="preserve"> * p&lt;0.05, ** p&lt;0.01 *** p&lt;0.001 **** p&lt;0.000</w:t>
      </w:r>
      <w:r>
        <w:rPr>
          <w:rFonts w:ascii="Times New Roman" w:hAnsi="Times New Roman" w:cs="Times New Roman"/>
          <w:sz w:val="18"/>
          <w:szCs w:val="18"/>
        </w:rPr>
        <w:t>, difference between the corresponding distribution in (A-D)</w:t>
      </w:r>
      <w:r w:rsidRPr="00BD1408">
        <w:rPr>
          <w:rFonts w:ascii="Times New Roman" w:hAnsi="Times New Roman" w:cs="Times New Roman"/>
          <w:sz w:val="18"/>
          <w:szCs w:val="18"/>
        </w:rPr>
        <w:t xml:space="preserve">, which </w:t>
      </w:r>
      <w:r>
        <w:rPr>
          <w:rFonts w:ascii="Times New Roman" w:hAnsi="Times New Roman" w:cs="Times New Roman"/>
          <w:sz w:val="18"/>
          <w:szCs w:val="18"/>
        </w:rPr>
        <w:t>was</w:t>
      </w:r>
      <w:r w:rsidRPr="00BD1408">
        <w:rPr>
          <w:rFonts w:ascii="Times New Roman" w:hAnsi="Times New Roman" w:cs="Times New Roman"/>
          <w:sz w:val="18"/>
          <w:szCs w:val="18"/>
        </w:rPr>
        <w:t xml:space="preserve"> set as the expectation value when EMS </w:t>
      </w:r>
      <w:r>
        <w:rPr>
          <w:rFonts w:ascii="Times New Roman" w:hAnsi="Times New Roman" w:cs="Times New Roman"/>
          <w:sz w:val="18"/>
          <w:szCs w:val="18"/>
        </w:rPr>
        <w:t xml:space="preserve">introduce a mutation </w:t>
      </w:r>
      <w:r w:rsidRPr="00BD1408">
        <w:rPr>
          <w:rFonts w:ascii="Times New Roman" w:hAnsi="Times New Roman" w:cs="Times New Roman"/>
          <w:sz w:val="18"/>
          <w:szCs w:val="18"/>
        </w:rPr>
        <w:t>on the ‘C/G’ base pairs</w:t>
      </w:r>
      <w:r w:rsidR="00BA10A4">
        <w:rPr>
          <w:rFonts w:ascii="Times New Roman" w:hAnsi="Times New Roman" w:cs="Times New Roman"/>
          <w:sz w:val="18"/>
          <w:szCs w:val="18"/>
        </w:rPr>
        <w:t xml:space="preserve">. ‘T/A’ pairs were not similarly affected. </w:t>
      </w:r>
      <w:r w:rsidRPr="00BD1408">
        <w:rPr>
          <w:rFonts w:ascii="Times New Roman" w:hAnsi="Times New Roman" w:cs="Times New Roman"/>
          <w:sz w:val="18"/>
          <w:szCs w:val="18"/>
        </w:rPr>
        <w:t>I) EMS mutation frequency map</w:t>
      </w:r>
      <w:r w:rsidRPr="00A73F70">
        <w:rPr>
          <w:rFonts w:ascii="Times New Roman" w:hAnsi="Times New Roman" w:cs="Times New Roman"/>
          <w:sz w:val="18"/>
          <w:szCs w:val="18"/>
        </w:rPr>
        <w:t xml:space="preserve"> </w:t>
      </w:r>
      <w:r>
        <w:rPr>
          <w:rFonts w:ascii="Times New Roman" w:hAnsi="Times New Roman" w:cs="Times New Roman"/>
          <w:sz w:val="18"/>
          <w:szCs w:val="18"/>
        </w:rPr>
        <w:t xml:space="preserve">of </w:t>
      </w:r>
      <w:r w:rsidRPr="00BD1408">
        <w:rPr>
          <w:rFonts w:ascii="Times New Roman" w:hAnsi="Times New Roman" w:cs="Times New Roman"/>
          <w:sz w:val="18"/>
          <w:szCs w:val="18"/>
        </w:rPr>
        <w:t xml:space="preserve">the </w:t>
      </w:r>
      <w:r w:rsidRPr="00BD1408">
        <w:rPr>
          <w:rFonts w:ascii="Times New Roman" w:hAnsi="Times New Roman" w:cs="Times New Roman"/>
          <w:i/>
          <w:iCs/>
          <w:sz w:val="18"/>
          <w:szCs w:val="18"/>
        </w:rPr>
        <w:t>ttn-1</w:t>
      </w:r>
      <w:r w:rsidRPr="00A73F70">
        <w:rPr>
          <w:rFonts w:ascii="Times New Roman" w:hAnsi="Times New Roman" w:cs="Times New Roman"/>
          <w:iCs/>
          <w:sz w:val="18"/>
          <w:szCs w:val="18"/>
        </w:rPr>
        <w:t xml:space="preserve"> gene </w:t>
      </w:r>
      <w:r w:rsidRPr="00A73F70">
        <w:rPr>
          <w:rFonts w:ascii="Times New Roman" w:hAnsi="Times New Roman" w:cs="Times New Roman"/>
          <w:sz w:val="18"/>
          <w:szCs w:val="18"/>
        </w:rPr>
        <w:t>(</w:t>
      </w:r>
      <w:r w:rsidRPr="00BD1408">
        <w:rPr>
          <w:rFonts w:ascii="Times New Roman" w:hAnsi="Times New Roman" w:cs="Times New Roman"/>
          <w:sz w:val="18"/>
          <w:szCs w:val="18"/>
        </w:rPr>
        <w:t>Chromosome V: 6</w:t>
      </w:r>
      <w:r>
        <w:rPr>
          <w:rFonts w:ascii="Times New Roman" w:hAnsi="Times New Roman" w:cs="Times New Roman"/>
          <w:sz w:val="18"/>
          <w:szCs w:val="18"/>
        </w:rPr>
        <w:t>,</w:t>
      </w:r>
      <w:r w:rsidRPr="00BD1408">
        <w:rPr>
          <w:rFonts w:ascii="Times New Roman" w:hAnsi="Times New Roman" w:cs="Times New Roman"/>
          <w:sz w:val="18"/>
          <w:szCs w:val="18"/>
        </w:rPr>
        <w:t>120</w:t>
      </w:r>
      <w:r>
        <w:rPr>
          <w:rFonts w:ascii="Times New Roman" w:hAnsi="Times New Roman" w:cs="Times New Roman"/>
          <w:sz w:val="18"/>
          <w:szCs w:val="18"/>
        </w:rPr>
        <w:t>,</w:t>
      </w:r>
      <w:r w:rsidRPr="00BD1408">
        <w:rPr>
          <w:rFonts w:ascii="Times New Roman" w:hAnsi="Times New Roman" w:cs="Times New Roman"/>
          <w:sz w:val="18"/>
          <w:szCs w:val="18"/>
        </w:rPr>
        <w:t>909~6</w:t>
      </w:r>
      <w:r>
        <w:rPr>
          <w:rFonts w:ascii="Times New Roman" w:hAnsi="Times New Roman" w:cs="Times New Roman"/>
          <w:sz w:val="18"/>
          <w:szCs w:val="18"/>
        </w:rPr>
        <w:t>,</w:t>
      </w:r>
      <w:r w:rsidRPr="00BD1408">
        <w:rPr>
          <w:rFonts w:ascii="Times New Roman" w:hAnsi="Times New Roman" w:cs="Times New Roman"/>
          <w:sz w:val="18"/>
          <w:szCs w:val="18"/>
        </w:rPr>
        <w:t>202</w:t>
      </w:r>
      <w:r>
        <w:rPr>
          <w:rFonts w:ascii="Times New Roman" w:hAnsi="Times New Roman" w:cs="Times New Roman"/>
          <w:sz w:val="18"/>
          <w:szCs w:val="18"/>
        </w:rPr>
        <w:t>,</w:t>
      </w:r>
      <w:r w:rsidRPr="00BD1408">
        <w:rPr>
          <w:rFonts w:ascii="Times New Roman" w:hAnsi="Times New Roman" w:cs="Times New Roman"/>
          <w:sz w:val="18"/>
          <w:szCs w:val="18"/>
        </w:rPr>
        <w:t xml:space="preserve">632) </w:t>
      </w:r>
      <w:r>
        <w:rPr>
          <w:rFonts w:ascii="Times New Roman" w:hAnsi="Times New Roman" w:cs="Times New Roman"/>
          <w:sz w:val="18"/>
          <w:szCs w:val="18"/>
        </w:rPr>
        <w:t xml:space="preserve">solely </w:t>
      </w:r>
      <w:r w:rsidRPr="00BD1408">
        <w:rPr>
          <w:rFonts w:ascii="Times New Roman" w:hAnsi="Times New Roman" w:cs="Times New Roman"/>
          <w:sz w:val="18"/>
          <w:szCs w:val="18"/>
        </w:rPr>
        <w:t xml:space="preserve">based on the </w:t>
      </w:r>
      <w:r>
        <w:rPr>
          <w:rFonts w:ascii="Times New Roman" w:hAnsi="Times New Roman" w:cs="Times New Roman"/>
          <w:sz w:val="18"/>
          <w:szCs w:val="18"/>
        </w:rPr>
        <w:t xml:space="preserve">above-calculated </w:t>
      </w:r>
      <w:del w:id="237" w:author="Guo Zhengyang" w:date="2023-03-12T15:45:00Z">
        <w:r w:rsidDel="00FD02CA">
          <w:rPr>
            <w:rFonts w:ascii="Times New Roman" w:hAnsi="Times New Roman" w:cs="Times New Roman"/>
            <w:sz w:val="18"/>
            <w:szCs w:val="18"/>
          </w:rPr>
          <w:delText xml:space="preserve">flanking sequence </w:delText>
        </w:r>
        <w:r w:rsidRPr="00BD1408" w:rsidDel="00FD02CA">
          <w:rPr>
            <w:rFonts w:ascii="Times New Roman" w:hAnsi="Times New Roman" w:cs="Times New Roman"/>
            <w:sz w:val="18"/>
            <w:szCs w:val="18"/>
          </w:rPr>
          <w:delText>bias</w:delText>
        </w:r>
      </w:del>
      <w:ins w:id="238" w:author="Guo Zhengyang" w:date="2023-03-12T15:45:00Z">
        <w:r w:rsidR="00FD02CA">
          <w:rPr>
            <w:rFonts w:ascii="Times New Roman" w:hAnsi="Times New Roman" w:cs="Times New Roman"/>
            <w:sz w:val="18"/>
            <w:szCs w:val="18"/>
          </w:rPr>
          <w:t>Pentabase bias</w:t>
        </w:r>
      </w:ins>
      <w:r w:rsidRPr="00BD1408">
        <w:rPr>
          <w:rFonts w:ascii="Times New Roman" w:hAnsi="Times New Roman" w:cs="Times New Roman"/>
          <w:sz w:val="18"/>
          <w:szCs w:val="18"/>
        </w:rPr>
        <w:t>.</w:t>
      </w:r>
      <w:r w:rsidR="006D1DA0">
        <w:rPr>
          <w:rFonts w:ascii="Times New Roman" w:hAnsi="Times New Roman" w:cs="Times New Roman"/>
          <w:sz w:val="18"/>
          <w:szCs w:val="18"/>
        </w:rPr>
        <w:t xml:space="preserve"> </w:t>
      </w:r>
      <w:r w:rsidRPr="00BD1408">
        <w:rPr>
          <w:rFonts w:ascii="Times New Roman" w:hAnsi="Times New Roman" w:cs="Times New Roman"/>
          <w:sz w:val="18"/>
          <w:szCs w:val="18"/>
        </w:rPr>
        <w:t xml:space="preserve">(J) The </w:t>
      </w:r>
      <w:r>
        <w:rPr>
          <w:rFonts w:ascii="Times New Roman" w:hAnsi="Times New Roman" w:cs="Times New Roman"/>
          <w:sz w:val="18"/>
          <w:szCs w:val="18"/>
        </w:rPr>
        <w:t xml:space="preserve">actual </w:t>
      </w:r>
      <w:r w:rsidRPr="00BD1408">
        <w:rPr>
          <w:rFonts w:ascii="Times New Roman" w:hAnsi="Times New Roman" w:cs="Times New Roman"/>
          <w:sz w:val="18"/>
          <w:szCs w:val="18"/>
        </w:rPr>
        <w:t xml:space="preserve">mutation numbers of </w:t>
      </w:r>
      <w:r>
        <w:rPr>
          <w:rFonts w:ascii="Times New Roman" w:hAnsi="Times New Roman" w:cs="Times New Roman"/>
          <w:sz w:val="18"/>
          <w:szCs w:val="18"/>
        </w:rPr>
        <w:t xml:space="preserve">the </w:t>
      </w:r>
      <w:r w:rsidRPr="00747132">
        <w:rPr>
          <w:rFonts w:ascii="Times New Roman" w:hAnsi="Times New Roman" w:cs="Times New Roman"/>
          <w:i/>
          <w:sz w:val="18"/>
          <w:szCs w:val="18"/>
        </w:rPr>
        <w:t>ttn-1</w:t>
      </w:r>
      <w:r w:rsidRPr="00BD1408">
        <w:rPr>
          <w:rFonts w:ascii="Times New Roman" w:hAnsi="Times New Roman" w:cs="Times New Roman"/>
          <w:sz w:val="18"/>
          <w:szCs w:val="18"/>
        </w:rPr>
        <w:t xml:space="preserve"> </w:t>
      </w:r>
      <w:r>
        <w:rPr>
          <w:rFonts w:ascii="Times New Roman" w:hAnsi="Times New Roman" w:cs="Times New Roman"/>
          <w:sz w:val="18"/>
          <w:szCs w:val="18"/>
        </w:rPr>
        <w:t>region in</w:t>
      </w:r>
      <w:r w:rsidRPr="00BD1408">
        <w:rPr>
          <w:rFonts w:ascii="Times New Roman" w:hAnsi="Times New Roman" w:cs="Times New Roman"/>
          <w:sz w:val="18"/>
          <w:szCs w:val="18"/>
        </w:rPr>
        <w:t xml:space="preserve"> the MMP dataset. The red block represents the ‘silent region’, inconsistent with the EMS muta</w:t>
      </w:r>
      <w:r>
        <w:rPr>
          <w:rFonts w:ascii="Times New Roman" w:hAnsi="Times New Roman" w:cs="Times New Roman"/>
          <w:sz w:val="18"/>
          <w:szCs w:val="18"/>
        </w:rPr>
        <w:t>tion</w:t>
      </w:r>
      <w:r w:rsidRPr="00BD1408">
        <w:rPr>
          <w:rFonts w:ascii="Times New Roman" w:hAnsi="Times New Roman" w:cs="Times New Roman"/>
          <w:sz w:val="18"/>
          <w:szCs w:val="18"/>
        </w:rPr>
        <w:t xml:space="preserve"> map</w:t>
      </w:r>
      <w:r>
        <w:rPr>
          <w:rFonts w:ascii="Times New Roman" w:hAnsi="Times New Roman" w:cs="Times New Roman"/>
          <w:sz w:val="18"/>
          <w:szCs w:val="18"/>
        </w:rPr>
        <w:t xml:space="preserve"> in (I)</w:t>
      </w:r>
      <w:r w:rsidR="006D1DA0">
        <w:rPr>
          <w:rFonts w:ascii="Times New Roman" w:hAnsi="Times New Roman" w:cs="Times New Roman"/>
          <w:sz w:val="18"/>
          <w:szCs w:val="18"/>
        </w:rPr>
        <w:t>. X tick 0 point represents the 6120909</w:t>
      </w:r>
      <w:r w:rsidR="006D1DA0" w:rsidRPr="00D02571">
        <w:rPr>
          <w:rFonts w:ascii="Times New Roman" w:hAnsi="Times New Roman" w:cs="Times New Roman"/>
          <w:sz w:val="18"/>
          <w:szCs w:val="18"/>
          <w:vertAlign w:val="superscript"/>
        </w:rPr>
        <w:t>th</w:t>
      </w:r>
      <w:r w:rsidR="006D1DA0">
        <w:rPr>
          <w:rFonts w:ascii="Times New Roman" w:hAnsi="Times New Roman" w:cs="Times New Roman"/>
          <w:sz w:val="18"/>
          <w:szCs w:val="18"/>
        </w:rPr>
        <w:t xml:space="preserve"> base on chromosome V</w:t>
      </w:r>
      <w:r w:rsidR="006D1DA0" w:rsidRPr="00BD1408">
        <w:rPr>
          <w:rFonts w:ascii="Times New Roman" w:hAnsi="Times New Roman" w:cs="Times New Roman"/>
          <w:sz w:val="18"/>
          <w:szCs w:val="18"/>
        </w:rPr>
        <w:t xml:space="preserve"> </w:t>
      </w:r>
      <w:r w:rsidR="006D1DA0">
        <w:rPr>
          <w:rFonts w:ascii="Times New Roman" w:hAnsi="Times New Roman" w:cs="Times New Roman"/>
          <w:sz w:val="18"/>
          <w:szCs w:val="18"/>
        </w:rPr>
        <w:t>+ chain</w:t>
      </w:r>
      <w:r w:rsidRPr="00BD1408">
        <w:rPr>
          <w:rFonts w:ascii="Times New Roman" w:hAnsi="Times New Roman" w:cs="Times New Roman"/>
          <w:sz w:val="18"/>
          <w:szCs w:val="18"/>
        </w:rPr>
        <w:t>.</w:t>
      </w:r>
    </w:p>
    <w:p w14:paraId="1CD7233A" w14:textId="77777777" w:rsidR="004763C3" w:rsidRPr="009E0EED" w:rsidRDefault="004763C3" w:rsidP="00C52E46">
      <w:pPr>
        <w:rPr>
          <w:rFonts w:ascii="Times New Roman" w:hAnsi="Times New Roman" w:cs="Times New Roman"/>
          <w:b/>
          <w:bCs/>
        </w:rPr>
      </w:pPr>
    </w:p>
    <w:p w14:paraId="046F29A3" w14:textId="305E5B45" w:rsidR="004763C3" w:rsidRDefault="004763C3" w:rsidP="00C52E46">
      <w:pPr>
        <w:rPr>
          <w:rFonts w:ascii="Times New Roman" w:hAnsi="Times New Roman" w:cs="Times New Roman"/>
          <w:b/>
          <w:bCs/>
        </w:rPr>
      </w:pPr>
      <w:r w:rsidRPr="00937301">
        <w:rPr>
          <w:rFonts w:ascii="Times New Roman" w:hAnsi="Times New Roman" w:cs="Times New Roman" w:hint="eastAsia"/>
          <w:b/>
          <w:bCs/>
        </w:rPr>
        <w:t>3</w:t>
      </w:r>
      <w:r w:rsidRPr="00937301">
        <w:rPr>
          <w:rFonts w:ascii="Times New Roman" w:hAnsi="Times New Roman" w:cs="Times New Roman"/>
          <w:b/>
          <w:bCs/>
        </w:rPr>
        <w:t>.3 Typical ‘silent regions’ were observed</w:t>
      </w:r>
      <w:r>
        <w:rPr>
          <w:rFonts w:ascii="Times New Roman" w:hAnsi="Times New Roman" w:cs="Times New Roman"/>
          <w:b/>
          <w:bCs/>
        </w:rPr>
        <w:t xml:space="preserve"> in the MMP dataset</w:t>
      </w:r>
      <w:r w:rsidRPr="00937301">
        <w:rPr>
          <w:rFonts w:ascii="Times New Roman" w:hAnsi="Times New Roman" w:cs="Times New Roman"/>
          <w:b/>
          <w:bCs/>
        </w:rPr>
        <w:t xml:space="preserve">, consistent with the </w:t>
      </w:r>
      <w:del w:id="239" w:author="Guo Zhengyang" w:date="2023-03-12T15:21:00Z">
        <w:r w:rsidRPr="00937301" w:rsidDel="00E34353">
          <w:rPr>
            <w:rFonts w:ascii="Times New Roman" w:hAnsi="Times New Roman" w:cs="Times New Roman"/>
            <w:b/>
            <w:bCs/>
          </w:rPr>
          <w:delText>epigenetic</w:delText>
        </w:r>
      </w:del>
      <w:ins w:id="240" w:author="Guo Zhengyang" w:date="2023-03-12T15:21:00Z">
        <w:r w:rsidR="00E34353">
          <w:rPr>
            <w:rFonts w:ascii="Times New Roman" w:hAnsi="Times New Roman" w:cs="Times New Roman"/>
            <w:b/>
            <w:bCs/>
          </w:rPr>
          <w:t>DNA-binding protein</w:t>
        </w:r>
      </w:ins>
      <w:r w:rsidRPr="00937301">
        <w:rPr>
          <w:rFonts w:ascii="Times New Roman" w:hAnsi="Times New Roman" w:cs="Times New Roman"/>
          <w:b/>
          <w:bCs/>
        </w:rPr>
        <w:t xml:space="preserve"> modification data.</w:t>
      </w:r>
    </w:p>
    <w:p w14:paraId="379D0338" w14:textId="77777777" w:rsidR="004763C3" w:rsidRPr="001E6ECF" w:rsidRDefault="004763C3" w:rsidP="00C52E46">
      <w:pPr>
        <w:rPr>
          <w:rFonts w:ascii="Times New Roman" w:hAnsi="Times New Roman" w:cs="Times New Roman"/>
          <w:b/>
          <w:bCs/>
        </w:rPr>
      </w:pPr>
    </w:p>
    <w:p w14:paraId="6A4D0B74" w14:textId="2EE035CB" w:rsidR="004763C3" w:rsidRDefault="004763C3" w:rsidP="00C52E46">
      <w:pPr>
        <w:rPr>
          <w:rFonts w:ascii="Times New Roman" w:hAnsi="Times New Roman" w:cs="Times New Roman"/>
        </w:rPr>
      </w:pPr>
      <w:r>
        <w:rPr>
          <w:rFonts w:ascii="Times New Roman" w:hAnsi="Times New Roman" w:cs="Times New Roman"/>
        </w:rPr>
        <w:t>There are many possible explanations about the ‘silent regions</w:t>
      </w:r>
      <w:del w:id="241" w:author="飯野　雄一" w:date="2023-01-18T21:19:00Z">
        <w:r w:rsidR="00C52E46" w:rsidDel="00456B88">
          <w:rPr>
            <w:rFonts w:ascii="Times New Roman" w:hAnsi="Times New Roman" w:cs="Times New Roman"/>
          </w:rPr>
          <w:delText>.</w:delText>
        </w:r>
      </w:del>
      <w:r>
        <w:rPr>
          <w:rFonts w:ascii="Times New Roman" w:hAnsi="Times New Roman" w:cs="Times New Roman"/>
        </w:rPr>
        <w:t>’</w:t>
      </w:r>
      <w:ins w:id="242" w:author="飯野　雄一" w:date="2023-01-18T21:19:00Z">
        <w:r w:rsidR="00456B88">
          <w:rPr>
            <w:rFonts w:ascii="Times New Roman" w:hAnsi="Times New Roman" w:cs="Times New Roman"/>
          </w:rPr>
          <w:t>.</w:t>
        </w:r>
      </w:ins>
      <w:r>
        <w:rPr>
          <w:rFonts w:ascii="Times New Roman" w:hAnsi="Times New Roman" w:cs="Times New Roman"/>
        </w:rPr>
        <w:t xml:space="preserve"> </w:t>
      </w:r>
      <w:r w:rsidR="00C52E46">
        <w:rPr>
          <w:rFonts w:ascii="Times New Roman" w:hAnsi="Times New Roman" w:cs="Times New Roman"/>
        </w:rPr>
        <w:t>It</w:t>
      </w:r>
      <w:r>
        <w:rPr>
          <w:rFonts w:ascii="Times New Roman" w:hAnsi="Times New Roman" w:cs="Times New Roman"/>
        </w:rPr>
        <w:t xml:space="preserve"> may be associated with the chromatin </w:t>
      </w:r>
      <w:r w:rsidR="00C52E46">
        <w:rPr>
          <w:rFonts w:ascii="Times New Roman" w:hAnsi="Times New Roman" w:cs="Times New Roman"/>
        </w:rPr>
        <w:t xml:space="preserve">state </w:t>
      </w:r>
      <w:r>
        <w:rPr>
          <w:rFonts w:ascii="Times New Roman" w:hAnsi="Times New Roman" w:cs="Times New Roman"/>
          <w:noProof/>
        </w:rPr>
        <w:t>(Mohammad &amp; Jha, 2022)</w:t>
      </w:r>
      <w:r>
        <w:rPr>
          <w:rFonts w:ascii="Times New Roman" w:hAnsi="Times New Roman" w:cs="Times New Roman"/>
        </w:rPr>
        <w:t xml:space="preserve">, </w:t>
      </w:r>
      <w:r w:rsidR="00C52E46">
        <w:rPr>
          <w:rFonts w:ascii="Times New Roman" w:hAnsi="Times New Roman" w:cs="Times New Roman"/>
        </w:rPr>
        <w:t xml:space="preserve">for example. </w:t>
      </w:r>
      <w:r w:rsidR="009F65DF">
        <w:rPr>
          <w:rFonts w:ascii="Times New Roman" w:hAnsi="Times New Roman" w:cs="Times New Roman"/>
        </w:rPr>
        <w:t xml:space="preserve">Tightly supercoiled DNA is devoid of </w:t>
      </w:r>
      <w:r>
        <w:rPr>
          <w:rFonts w:ascii="Times New Roman" w:hAnsi="Times New Roman" w:cs="Times New Roman"/>
        </w:rPr>
        <w:t xml:space="preserve">interaction with </w:t>
      </w:r>
      <w:commentRangeStart w:id="243"/>
      <w:r>
        <w:rPr>
          <w:rFonts w:ascii="Times New Roman" w:hAnsi="Times New Roman" w:cs="Times New Roman"/>
        </w:rPr>
        <w:t>outside</w:t>
      </w:r>
      <w:commentRangeEnd w:id="243"/>
      <w:r w:rsidR="001452A0">
        <w:rPr>
          <w:rStyle w:val="af0"/>
        </w:rPr>
        <w:commentReference w:id="243"/>
      </w:r>
      <w:r>
        <w:rPr>
          <w:rFonts w:ascii="Times New Roman" w:hAnsi="Times New Roman" w:cs="Times New Roman"/>
        </w:rPr>
        <w:t xml:space="preserve"> substances </w:t>
      </w:r>
      <w:r>
        <w:rPr>
          <w:rFonts w:ascii="Times New Roman" w:hAnsi="Times New Roman" w:cs="Times New Roman"/>
          <w:noProof/>
        </w:rPr>
        <w:t>(Bowater, Bohálová, &amp; Brázda, 2022)</w:t>
      </w:r>
      <w:r>
        <w:rPr>
          <w:rFonts w:ascii="Times New Roman" w:hAnsi="Times New Roman" w:cs="Times New Roman"/>
        </w:rPr>
        <w:t xml:space="preserve">, or some DNA binding proteins </w:t>
      </w:r>
      <w:ins w:id="244" w:author="飯野　雄一" w:date="2023-01-18T21:21:00Z">
        <w:r w:rsidR="001452A0">
          <w:rPr>
            <w:rFonts w:ascii="Times New Roman" w:hAnsi="Times New Roman" w:cs="Times New Roman"/>
          </w:rPr>
          <w:t xml:space="preserve">may </w:t>
        </w:r>
      </w:ins>
      <w:r>
        <w:rPr>
          <w:rFonts w:ascii="Times New Roman" w:hAnsi="Times New Roman" w:cs="Times New Roman"/>
        </w:rPr>
        <w:t>protect</w:t>
      </w:r>
      <w:r w:rsidR="009F65DF">
        <w:rPr>
          <w:rFonts w:ascii="Times New Roman" w:hAnsi="Times New Roman" w:cs="Times New Roman"/>
        </w:rPr>
        <w:t xml:space="preserve"> its target sequence from DNA-interacting chemicals</w:t>
      </w:r>
      <w:r>
        <w:rPr>
          <w:rFonts w:ascii="Times New Roman" w:hAnsi="Times New Roman" w:cs="Times New Roman"/>
        </w:rPr>
        <w:t xml:space="preserve"> </w:t>
      </w:r>
      <w:r>
        <w:rPr>
          <w:rFonts w:ascii="Times New Roman" w:hAnsi="Times New Roman" w:cs="Times New Roman"/>
          <w:noProof/>
        </w:rPr>
        <w:t>(Arnold &amp; Barton, 2013)</w:t>
      </w:r>
      <w:r>
        <w:rPr>
          <w:rFonts w:ascii="Times New Roman" w:hAnsi="Times New Roman" w:cs="Times New Roman"/>
        </w:rPr>
        <w:t xml:space="preserve">. Therefore, I investigated the dataset of DNA binding proteins and their </w:t>
      </w:r>
      <w:del w:id="245" w:author="Guo Zhengyang" w:date="2023-03-12T15:21:00Z">
        <w:r w:rsidDel="00E34353">
          <w:rPr>
            <w:rFonts w:ascii="Times New Roman" w:hAnsi="Times New Roman" w:cs="Times New Roman"/>
          </w:rPr>
          <w:delText>epigenetic</w:delText>
        </w:r>
      </w:del>
      <w:ins w:id="246" w:author="Guo Zhengyang" w:date="2023-03-12T15:21:00Z">
        <w:r w:rsidR="00E34353">
          <w:rPr>
            <w:rFonts w:ascii="Times New Roman" w:hAnsi="Times New Roman" w:cs="Times New Roman"/>
          </w:rPr>
          <w:t>DNA-binding protein</w:t>
        </w:r>
      </w:ins>
      <w:r>
        <w:rPr>
          <w:rFonts w:ascii="Times New Roman" w:hAnsi="Times New Roman" w:cs="Times New Roman"/>
        </w:rPr>
        <w:t xml:space="preserve"> modifications, hoping to find some clues consistent with the </w:t>
      </w:r>
      <w:r w:rsidR="009F65DF">
        <w:rPr>
          <w:rFonts w:ascii="Times New Roman" w:hAnsi="Times New Roman" w:cs="Times New Roman"/>
        </w:rPr>
        <w:t>silent regions</w:t>
      </w:r>
      <w:r>
        <w:rPr>
          <w:rFonts w:ascii="Times New Roman" w:hAnsi="Times New Roman" w:cs="Times New Roman"/>
        </w:rPr>
        <w:t xml:space="preserve">. Some histone </w:t>
      </w:r>
      <w:r>
        <w:rPr>
          <w:rFonts w:ascii="Times New Roman" w:hAnsi="Times New Roman" w:cs="Times New Roman"/>
        </w:rPr>
        <w:lastRenderedPageBreak/>
        <w:t xml:space="preserve">modification and transcription factor binding activity data </w:t>
      </w:r>
      <w:del w:id="247" w:author="飯野　雄一" w:date="2023-01-18T21:22:00Z">
        <w:r w:rsidDel="001452A0">
          <w:rPr>
            <w:rFonts w:ascii="Times New Roman" w:hAnsi="Times New Roman" w:cs="Times New Roman"/>
          </w:rPr>
          <w:delText>we</w:delText>
        </w:r>
      </w:del>
      <w:ins w:id="248" w:author="飯野　雄一" w:date="2023-01-18T21:22:00Z">
        <w:r w:rsidR="001452A0">
          <w:rPr>
            <w:rFonts w:ascii="Times New Roman" w:hAnsi="Times New Roman" w:cs="Times New Roman"/>
          </w:rPr>
          <w:t>a</w:t>
        </w:r>
      </w:ins>
      <w:r>
        <w:rPr>
          <w:rFonts w:ascii="Times New Roman" w:hAnsi="Times New Roman" w:cs="Times New Roman"/>
        </w:rPr>
        <w:t>re shown as examples</w:t>
      </w:r>
      <w:del w:id="249" w:author="飯野　雄一" w:date="2023-01-18T21:22:00Z">
        <w:r w:rsidDel="001452A0">
          <w:rPr>
            <w:rFonts w:ascii="Times New Roman" w:hAnsi="Times New Roman" w:cs="Times New Roman"/>
          </w:rPr>
          <w:delText>.</w:delText>
        </w:r>
      </w:del>
      <w:r>
        <w:rPr>
          <w:rFonts w:ascii="Times New Roman" w:hAnsi="Times New Roman" w:cs="Times New Roman"/>
        </w:rPr>
        <w:t xml:space="preserve"> (</w:t>
      </w:r>
      <w:r w:rsidR="00CC44C6">
        <w:rPr>
          <w:rFonts w:ascii="Times New Roman" w:hAnsi="Times New Roman" w:cs="Times New Roman"/>
        </w:rPr>
        <w:t>Fig.3</w:t>
      </w:r>
      <w:r>
        <w:rPr>
          <w:rFonts w:ascii="Times New Roman" w:hAnsi="Times New Roman" w:cs="Times New Roman"/>
        </w:rPr>
        <w:t xml:space="preserve"> A, B)</w:t>
      </w:r>
      <w:ins w:id="250" w:author="飯野　雄一" w:date="2023-01-18T21:22:00Z">
        <w:r w:rsidR="001452A0">
          <w:rPr>
            <w:rFonts w:ascii="Times New Roman" w:hAnsi="Times New Roman" w:cs="Times New Roman"/>
          </w:rPr>
          <w:t>.</w:t>
        </w:r>
      </w:ins>
      <w:r>
        <w:rPr>
          <w:rFonts w:ascii="Times New Roman" w:hAnsi="Times New Roman" w:cs="Times New Roman"/>
        </w:rPr>
        <w:t xml:space="preserve"> Histone H3 and H4 modification datasets showed that the silent region of </w:t>
      </w:r>
      <w:r w:rsidRPr="00184AC4">
        <w:rPr>
          <w:rFonts w:ascii="Times New Roman" w:hAnsi="Times New Roman" w:cs="Times New Roman"/>
          <w:i/>
          <w:iCs/>
        </w:rPr>
        <w:t>ttn-1</w:t>
      </w:r>
      <w:r>
        <w:rPr>
          <w:rFonts w:ascii="Times New Roman" w:hAnsi="Times New Roman" w:cs="Times New Roman"/>
          <w:i/>
          <w:iCs/>
        </w:rPr>
        <w:t xml:space="preserve"> </w:t>
      </w:r>
      <w:r>
        <w:rPr>
          <w:rFonts w:ascii="Times New Roman" w:hAnsi="Times New Roman" w:cs="Times New Roman"/>
        </w:rPr>
        <w:t xml:space="preserve">has a quite distinguishable pattern of histone modification and distribution. The </w:t>
      </w:r>
      <w:r w:rsidRPr="0081155A">
        <w:rPr>
          <w:rFonts w:ascii="Times New Roman" w:hAnsi="Times New Roman" w:cs="Times New Roman"/>
          <w:i/>
          <w:iCs/>
        </w:rPr>
        <w:t>unc-62</w:t>
      </w:r>
      <w:r>
        <w:rPr>
          <w:rFonts w:ascii="Times New Roman" w:hAnsi="Times New Roman" w:cs="Times New Roman"/>
        </w:rPr>
        <w:t xml:space="preserve"> and </w:t>
      </w:r>
      <w:r w:rsidRPr="0081155A">
        <w:rPr>
          <w:rFonts w:ascii="Times New Roman" w:hAnsi="Times New Roman" w:cs="Times New Roman"/>
          <w:i/>
          <w:iCs/>
        </w:rPr>
        <w:t>unc-39</w:t>
      </w:r>
      <w:r>
        <w:rPr>
          <w:rFonts w:ascii="Times New Roman" w:hAnsi="Times New Roman" w:cs="Times New Roman"/>
        </w:rPr>
        <w:t xml:space="preserve"> transcription </w:t>
      </w:r>
      <w:ins w:id="251" w:author="飯野　雄一" w:date="2023-01-18T21:22:00Z">
        <w:r w:rsidR="001452A0">
          <w:rPr>
            <w:rFonts w:ascii="Times New Roman" w:hAnsi="Times New Roman" w:cs="Times New Roman"/>
          </w:rPr>
          <w:t xml:space="preserve">factor </w:t>
        </w:r>
      </w:ins>
      <w:r>
        <w:rPr>
          <w:rFonts w:ascii="Times New Roman" w:hAnsi="Times New Roman" w:cs="Times New Roman"/>
        </w:rPr>
        <w:t>binding activity also show distinct patterns in this region, indicating a very special region which may cause the inhibition of mutagenesis.</w:t>
      </w:r>
    </w:p>
    <w:p w14:paraId="28BD495E" w14:textId="420B2ACA" w:rsidR="004763C3" w:rsidRDefault="004763C3" w:rsidP="00C52E46">
      <w:pPr>
        <w:rPr>
          <w:rFonts w:ascii="Times New Roman" w:hAnsi="Times New Roman" w:cs="Times New Roman"/>
          <w:b/>
          <w:bCs/>
        </w:rPr>
      </w:pPr>
      <w:r>
        <w:rPr>
          <w:rFonts w:ascii="Times New Roman" w:hAnsi="Times New Roman" w:cs="Times New Roman"/>
          <w:noProof/>
          <w:lang w:eastAsia="ja-JP"/>
        </w:rPr>
        <w:drawing>
          <wp:anchor distT="0" distB="0" distL="114300" distR="114300" simplePos="0" relativeHeight="251660288" behindDoc="1" locked="0" layoutInCell="1" allowOverlap="1" wp14:anchorId="6B8214CF" wp14:editId="786548F3">
            <wp:simplePos x="0" y="0"/>
            <wp:positionH relativeFrom="margin">
              <wp:posOffset>22225</wp:posOffset>
            </wp:positionH>
            <wp:positionV relativeFrom="paragraph">
              <wp:posOffset>2017395</wp:posOffset>
            </wp:positionV>
            <wp:extent cx="5274310" cy="4648200"/>
            <wp:effectExtent l="0" t="0" r="2540" b="0"/>
            <wp:wrapTight wrapText="bothSides">
              <wp:wrapPolygon edited="0">
                <wp:start x="0" y="177"/>
                <wp:lineTo x="0" y="21511"/>
                <wp:lineTo x="21532" y="21511"/>
                <wp:lineTo x="21532" y="177"/>
                <wp:lineTo x="0" y="177"/>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8"/>
                    <a:stretch>
                      <a:fillRect/>
                    </a:stretch>
                  </pic:blipFill>
                  <pic:spPr>
                    <a:xfrm>
                      <a:off x="0" y="0"/>
                      <a:ext cx="5274310" cy="4648200"/>
                    </a:xfrm>
                    <a:prstGeom prst="rect">
                      <a:avLst/>
                    </a:prstGeom>
                  </pic:spPr>
                </pic:pic>
              </a:graphicData>
            </a:graphic>
          </wp:anchor>
        </w:drawing>
      </w:r>
      <w:r>
        <w:rPr>
          <w:rFonts w:ascii="Times New Roman" w:hAnsi="Times New Roman" w:cs="Times New Roman"/>
        </w:rPr>
        <w:t>On chromosome V, there is another silent region of over 200,000 bp in length (</w:t>
      </w:r>
      <w:r w:rsidR="00CC44C6">
        <w:rPr>
          <w:rFonts w:ascii="Times New Roman" w:hAnsi="Times New Roman" w:cs="Times New Roman"/>
        </w:rPr>
        <w:t>Fig.3</w:t>
      </w:r>
      <w:r>
        <w:rPr>
          <w:rFonts w:ascii="Times New Roman" w:hAnsi="Times New Roman" w:cs="Times New Roman"/>
        </w:rPr>
        <w:t xml:space="preserve"> C, D). At the same position</w:t>
      </w:r>
      <w:commentRangeStart w:id="252"/>
      <w:r>
        <w:rPr>
          <w:rFonts w:ascii="Times New Roman" w:hAnsi="Times New Roman" w:cs="Times New Roman"/>
        </w:rPr>
        <w:t xml:space="preserve">, </w:t>
      </w:r>
      <w:commentRangeEnd w:id="252"/>
      <w:r w:rsidR="0043674B">
        <w:rPr>
          <w:rStyle w:val="af0"/>
        </w:rPr>
        <w:commentReference w:id="252"/>
      </w:r>
      <w:r w:rsidRPr="0081155A">
        <w:rPr>
          <w:rFonts w:ascii="Times New Roman" w:hAnsi="Times New Roman" w:cs="Times New Roman"/>
          <w:i/>
          <w:iCs/>
        </w:rPr>
        <w:t>unc-62</w:t>
      </w:r>
      <w:r>
        <w:rPr>
          <w:rFonts w:ascii="Times New Roman" w:hAnsi="Times New Roman" w:cs="Times New Roman"/>
        </w:rPr>
        <w:t xml:space="preserve"> and </w:t>
      </w:r>
      <w:r w:rsidRPr="0081155A">
        <w:rPr>
          <w:rFonts w:ascii="Times New Roman" w:hAnsi="Times New Roman" w:cs="Times New Roman"/>
          <w:i/>
          <w:iCs/>
        </w:rPr>
        <w:t>unc-39</w:t>
      </w:r>
      <w:r>
        <w:rPr>
          <w:rFonts w:ascii="Times New Roman" w:hAnsi="Times New Roman" w:cs="Times New Roman"/>
          <w:i/>
          <w:iCs/>
        </w:rPr>
        <w:t xml:space="preserve"> </w:t>
      </w:r>
      <w:r>
        <w:rPr>
          <w:rFonts w:ascii="Times New Roman" w:hAnsi="Times New Roman" w:cs="Times New Roman"/>
        </w:rPr>
        <w:t xml:space="preserve">binding activity was </w:t>
      </w:r>
      <w:del w:id="253" w:author="飯野　雄一" w:date="2023-01-18T21:24:00Z">
        <w:r w:rsidDel="001452A0">
          <w:rPr>
            <w:rFonts w:ascii="Times New Roman" w:hAnsi="Times New Roman" w:cs="Times New Roman"/>
          </w:rPr>
          <w:delText xml:space="preserve">parallelly </w:delText>
        </w:r>
      </w:del>
      <w:r>
        <w:rPr>
          <w:rFonts w:ascii="Times New Roman" w:hAnsi="Times New Roman" w:cs="Times New Roman"/>
        </w:rPr>
        <w:t xml:space="preserve">abnormal as well. However, histone H3 and H4 did not show the same, distinguishable patterns as seen in </w:t>
      </w:r>
      <w:r w:rsidRPr="00747132">
        <w:rPr>
          <w:rFonts w:ascii="Times New Roman" w:hAnsi="Times New Roman" w:cs="Times New Roman"/>
          <w:i/>
          <w:iCs/>
        </w:rPr>
        <w:t>ttn-1</w:t>
      </w:r>
      <w:r>
        <w:rPr>
          <w:rFonts w:ascii="Times New Roman" w:hAnsi="Times New Roman" w:cs="Times New Roman"/>
        </w:rPr>
        <w:t xml:space="preserve"> data, suggesting that special regions containing a boosted or inhibited mutation probability may have various causes, which, the DNA-binding protein</w:t>
      </w:r>
      <w:ins w:id="254" w:author="飯野　雄一" w:date="2023-01-18T21:26:00Z">
        <w:r w:rsidR="0043674B">
          <w:rPr>
            <w:rFonts w:ascii="Times New Roman" w:hAnsi="Times New Roman" w:cs="Times New Roman"/>
          </w:rPr>
          <w:t>s</w:t>
        </w:r>
      </w:ins>
      <w:r>
        <w:rPr>
          <w:rFonts w:ascii="Times New Roman" w:hAnsi="Times New Roman" w:cs="Times New Roman"/>
        </w:rPr>
        <w:t xml:space="preserve"> might be the direct cause or </w:t>
      </w:r>
      <w:commentRangeStart w:id="255"/>
      <w:r>
        <w:rPr>
          <w:rFonts w:ascii="Times New Roman" w:hAnsi="Times New Roman" w:cs="Times New Roman"/>
        </w:rPr>
        <w:t>coincidently be consistent for the same reason</w:t>
      </w:r>
      <w:commentRangeEnd w:id="255"/>
      <w:r w:rsidR="0043674B">
        <w:rPr>
          <w:rStyle w:val="af0"/>
        </w:rPr>
        <w:commentReference w:id="255"/>
      </w:r>
      <w:r>
        <w:rPr>
          <w:rFonts w:ascii="Times New Roman" w:hAnsi="Times New Roman" w:cs="Times New Roman"/>
        </w:rPr>
        <w:t xml:space="preserve">. Whatever the reason is, it seems plausible to identify the </w:t>
      </w:r>
      <w:ins w:id="256" w:author="飯野　雄一" w:date="2023-01-18T21:29:00Z">
        <w:r w:rsidR="0043674B">
          <w:rPr>
            <w:rFonts w:ascii="Times New Roman" w:hAnsi="Times New Roman" w:cs="Times New Roman"/>
          </w:rPr>
          <w:t xml:space="preserve">binding patterns of </w:t>
        </w:r>
      </w:ins>
      <w:r>
        <w:rPr>
          <w:rFonts w:ascii="Times New Roman" w:hAnsi="Times New Roman" w:cs="Times New Roman"/>
        </w:rPr>
        <w:t>DNA-binding protein</w:t>
      </w:r>
      <w:del w:id="257" w:author="飯野　雄一" w:date="2023-01-18T21:29:00Z">
        <w:r w:rsidDel="0043674B">
          <w:rPr>
            <w:rFonts w:ascii="Times New Roman" w:hAnsi="Times New Roman" w:cs="Times New Roman"/>
          </w:rPr>
          <w:delText xml:space="preserve"> pattern</w:delText>
        </w:r>
      </w:del>
      <w:r>
        <w:rPr>
          <w:rFonts w:ascii="Times New Roman" w:hAnsi="Times New Roman" w:cs="Times New Roman"/>
        </w:rPr>
        <w:t xml:space="preserve">s and </w:t>
      </w:r>
      <w:del w:id="258" w:author="飯野　雄一" w:date="2023-01-18T21:29:00Z">
        <w:r w:rsidDel="006214EA">
          <w:rPr>
            <w:rFonts w:ascii="Times New Roman" w:hAnsi="Times New Roman" w:cs="Times New Roman"/>
          </w:rPr>
          <w:delText>build a</w:delText>
        </w:r>
      </w:del>
      <w:ins w:id="259" w:author="飯野　雄一" w:date="2023-01-18T21:29:00Z">
        <w:r w:rsidR="006214EA">
          <w:rPr>
            <w:rFonts w:ascii="Times New Roman" w:hAnsi="Times New Roman" w:cs="Times New Roman"/>
          </w:rPr>
          <w:t>analyze the</w:t>
        </w:r>
      </w:ins>
      <w:r>
        <w:rPr>
          <w:rFonts w:ascii="Times New Roman" w:hAnsi="Times New Roman" w:cs="Times New Roman"/>
        </w:rPr>
        <w:t xml:space="preserve"> relationship between them and mutation probability. </w:t>
      </w:r>
      <w:r w:rsidRPr="0081155A">
        <w:rPr>
          <w:rFonts w:ascii="Times New Roman" w:hAnsi="Times New Roman" w:cs="Times New Roman"/>
        </w:rPr>
        <w:t xml:space="preserve">The largest </w:t>
      </w:r>
      <w:r w:rsidRPr="00747132">
        <w:rPr>
          <w:rFonts w:ascii="Times New Roman" w:hAnsi="Times New Roman" w:cs="Times New Roman"/>
          <w:i/>
          <w:iCs/>
        </w:rPr>
        <w:t>C. elegans</w:t>
      </w:r>
      <w:r w:rsidRPr="0081155A">
        <w:rPr>
          <w:rFonts w:ascii="Times New Roman" w:hAnsi="Times New Roman" w:cs="Times New Roman"/>
        </w:rPr>
        <w:t xml:space="preserve"> genome database, </w:t>
      </w:r>
      <w:proofErr w:type="spellStart"/>
      <w:r w:rsidRPr="0081155A">
        <w:rPr>
          <w:rFonts w:ascii="Times New Roman" w:hAnsi="Times New Roman" w:cs="Times New Roman"/>
        </w:rPr>
        <w:t>WormBase</w:t>
      </w:r>
      <w:proofErr w:type="spellEnd"/>
      <w:r w:rsidRPr="0081155A">
        <w:rPr>
          <w:rFonts w:ascii="Times New Roman" w:hAnsi="Times New Roman" w:cs="Times New Roman"/>
        </w:rPr>
        <w:t xml:space="preserve"> (wormbase.org), accumulates the results of over 600 </w:t>
      </w:r>
      <w:commentRangeStart w:id="260"/>
      <w:del w:id="261" w:author="Guo Zhengyang" w:date="2023-03-12T15:21:00Z">
        <w:r w:rsidRPr="0081155A" w:rsidDel="00E34353">
          <w:rPr>
            <w:rFonts w:ascii="Times New Roman" w:hAnsi="Times New Roman" w:cs="Times New Roman"/>
          </w:rPr>
          <w:delText>epigenetic</w:delText>
        </w:r>
      </w:del>
      <w:ins w:id="262" w:author="Guo Zhengyang" w:date="2023-03-12T15:21:00Z">
        <w:r w:rsidR="00E34353">
          <w:rPr>
            <w:rFonts w:ascii="Times New Roman" w:hAnsi="Times New Roman" w:cs="Times New Roman"/>
          </w:rPr>
          <w:t>DNA-binding protein</w:t>
        </w:r>
      </w:ins>
      <w:r w:rsidRPr="0081155A">
        <w:rPr>
          <w:rFonts w:ascii="Times New Roman" w:hAnsi="Times New Roman" w:cs="Times New Roman"/>
        </w:rPr>
        <w:t xml:space="preserve"> modification datasets</w:t>
      </w:r>
      <w:commentRangeEnd w:id="260"/>
      <w:r w:rsidR="006214EA">
        <w:rPr>
          <w:rStyle w:val="af0"/>
        </w:rPr>
        <w:commentReference w:id="260"/>
      </w:r>
      <w:r w:rsidRPr="0081155A">
        <w:rPr>
          <w:rFonts w:ascii="Times New Roman" w:hAnsi="Times New Roman" w:cs="Times New Roman"/>
        </w:rPr>
        <w:t xml:space="preserve"> alongside the genome. These data provide an opportunity for us to </w:t>
      </w:r>
      <w:r>
        <w:rPr>
          <w:rFonts w:ascii="Times New Roman" w:hAnsi="Times New Roman" w:cs="Times New Roman"/>
        </w:rPr>
        <w:t>s</w:t>
      </w:r>
      <w:r w:rsidRPr="0081155A">
        <w:rPr>
          <w:rFonts w:ascii="Times New Roman" w:hAnsi="Times New Roman" w:cs="Times New Roman"/>
        </w:rPr>
        <w:t xml:space="preserve">ystematically analyze the relationship between </w:t>
      </w:r>
      <w:del w:id="263" w:author="Guo Zhengyang" w:date="2023-03-12T15:21:00Z">
        <w:r w:rsidRPr="0081155A" w:rsidDel="00E34353">
          <w:rPr>
            <w:rFonts w:ascii="Times New Roman" w:hAnsi="Times New Roman" w:cs="Times New Roman"/>
          </w:rPr>
          <w:delText>epigenetic</w:delText>
        </w:r>
      </w:del>
      <w:ins w:id="264" w:author="Guo Zhengyang" w:date="2023-03-12T15:21:00Z">
        <w:r w:rsidR="00E34353">
          <w:rPr>
            <w:rFonts w:ascii="Times New Roman" w:hAnsi="Times New Roman" w:cs="Times New Roman"/>
          </w:rPr>
          <w:t>DNA-binding protein</w:t>
        </w:r>
      </w:ins>
      <w:r w:rsidRPr="0081155A">
        <w:rPr>
          <w:rFonts w:ascii="Times New Roman" w:hAnsi="Times New Roman" w:cs="Times New Roman"/>
        </w:rPr>
        <w:t xml:space="preserve"> modifications and mutation frequency </w:t>
      </w:r>
      <w:r>
        <w:rPr>
          <w:rFonts w:ascii="Times New Roman" w:hAnsi="Times New Roman" w:cs="Times New Roman"/>
        </w:rPr>
        <w:t>by machine learning.</w:t>
      </w:r>
      <w:r w:rsidRPr="00091365">
        <w:rPr>
          <w:rFonts w:ascii="Times New Roman" w:hAnsi="Times New Roman" w:cs="Times New Roman"/>
          <w:b/>
          <w:bCs/>
        </w:rPr>
        <w:t xml:space="preserve"> </w:t>
      </w:r>
    </w:p>
    <w:p w14:paraId="00B46807" w14:textId="41756FC2" w:rsidR="004763C3" w:rsidRDefault="004763C3" w:rsidP="00C52E46">
      <w:pPr>
        <w:jc w:val="center"/>
        <w:rPr>
          <w:rFonts w:ascii="Times New Roman" w:hAnsi="Times New Roman" w:cs="Times New Roman"/>
          <w:b/>
          <w:bCs/>
        </w:rPr>
      </w:pPr>
      <w:r w:rsidRPr="00DF49E1">
        <w:rPr>
          <w:rFonts w:ascii="Times New Roman" w:hAnsi="Times New Roman" w:cs="Times New Roman"/>
          <w:b/>
          <w:bCs/>
        </w:rPr>
        <w:t xml:space="preserve">Figure </w:t>
      </w:r>
      <w:r>
        <w:rPr>
          <w:rFonts w:ascii="Times New Roman" w:hAnsi="Times New Roman" w:cs="Times New Roman"/>
          <w:b/>
          <w:bCs/>
        </w:rPr>
        <w:t xml:space="preserve">3. Mutation numbers in the MMP data </w:t>
      </w:r>
      <w:ins w:id="265" w:author="飯野　雄一" w:date="2023-01-18T21:32:00Z">
        <w:r w:rsidR="006214EA">
          <w:rPr>
            <w:rFonts w:ascii="Times New Roman" w:hAnsi="Times New Roman" w:cs="Times New Roman"/>
            <w:b/>
            <w:bCs/>
            <w:lang w:eastAsia="ja-JP"/>
          </w:rPr>
          <w:t xml:space="preserve">shown </w:t>
        </w:r>
      </w:ins>
      <w:r>
        <w:rPr>
          <w:rFonts w:ascii="Times New Roman" w:hAnsi="Times New Roman" w:cs="Times New Roman"/>
          <w:b/>
          <w:bCs/>
        </w:rPr>
        <w:t xml:space="preserve">parallel with the </w:t>
      </w:r>
      <w:del w:id="266" w:author="Guo Zhengyang" w:date="2023-03-12T15:21:00Z">
        <w:r w:rsidDel="00E34353">
          <w:rPr>
            <w:rFonts w:ascii="Times New Roman" w:hAnsi="Times New Roman" w:cs="Times New Roman"/>
            <w:b/>
            <w:bCs/>
          </w:rPr>
          <w:delText>epigenetic</w:delText>
        </w:r>
      </w:del>
      <w:ins w:id="267" w:author="Guo Zhengyang" w:date="2023-03-12T15:21:00Z">
        <w:r w:rsidR="00E34353">
          <w:rPr>
            <w:rFonts w:ascii="Times New Roman" w:hAnsi="Times New Roman" w:cs="Times New Roman"/>
            <w:b/>
            <w:bCs/>
          </w:rPr>
          <w:t>DNA-binding protein</w:t>
        </w:r>
      </w:ins>
      <w:r>
        <w:rPr>
          <w:rFonts w:ascii="Times New Roman" w:hAnsi="Times New Roman" w:cs="Times New Roman"/>
          <w:b/>
          <w:bCs/>
        </w:rPr>
        <w:t xml:space="preserve"> features</w:t>
      </w:r>
    </w:p>
    <w:p w14:paraId="240795F5" w14:textId="1BA8366B" w:rsidR="004763C3" w:rsidRPr="00BD1408" w:rsidRDefault="004763C3" w:rsidP="00C52E46">
      <w:pPr>
        <w:pStyle w:val="ac"/>
        <w:ind w:left="360" w:firstLineChars="0" w:firstLine="0"/>
        <w:jc w:val="left"/>
        <w:rPr>
          <w:rFonts w:ascii="Times New Roman" w:hAnsi="Times New Roman" w:cs="Times New Roman"/>
          <w:sz w:val="18"/>
          <w:szCs w:val="18"/>
        </w:rPr>
      </w:pPr>
      <w:r w:rsidRPr="00BD1408">
        <w:rPr>
          <w:rFonts w:ascii="Times New Roman" w:hAnsi="Times New Roman" w:cs="Times New Roman"/>
          <w:sz w:val="18"/>
          <w:szCs w:val="18"/>
        </w:rPr>
        <w:t xml:space="preserve">A) mutations of gene </w:t>
      </w:r>
      <w:r w:rsidRPr="00BD1408">
        <w:rPr>
          <w:rFonts w:ascii="Times New Roman" w:hAnsi="Times New Roman" w:cs="Times New Roman"/>
          <w:i/>
          <w:iCs/>
          <w:sz w:val="18"/>
          <w:szCs w:val="18"/>
        </w:rPr>
        <w:t>ttn-1</w:t>
      </w:r>
      <w:r w:rsidRPr="00BD1408">
        <w:rPr>
          <w:rFonts w:ascii="Times New Roman" w:hAnsi="Times New Roman" w:cs="Times New Roman"/>
          <w:sz w:val="18"/>
          <w:szCs w:val="18"/>
        </w:rPr>
        <w:t xml:space="preserve"> on chromosome V and the </w:t>
      </w:r>
      <w:del w:id="268" w:author="Guo Zhengyang" w:date="2023-03-12T15:21:00Z">
        <w:r w:rsidRPr="00BD1408" w:rsidDel="00E34353">
          <w:rPr>
            <w:rFonts w:ascii="Times New Roman" w:hAnsi="Times New Roman" w:cs="Times New Roman"/>
            <w:sz w:val="18"/>
            <w:szCs w:val="18"/>
          </w:rPr>
          <w:delText>epigenetic</w:delText>
        </w:r>
      </w:del>
      <w:ins w:id="269" w:author="Guo Zhengyang" w:date="2023-03-12T15:21:00Z">
        <w:r w:rsidR="00E34353">
          <w:rPr>
            <w:rFonts w:ascii="Times New Roman" w:hAnsi="Times New Roman" w:cs="Times New Roman"/>
            <w:sz w:val="18"/>
            <w:szCs w:val="18"/>
          </w:rPr>
          <w:t>DNA-binding protein</w:t>
        </w:r>
      </w:ins>
      <w:r w:rsidRPr="00BD1408">
        <w:rPr>
          <w:rFonts w:ascii="Times New Roman" w:hAnsi="Times New Roman" w:cs="Times New Roman"/>
          <w:sz w:val="18"/>
          <w:szCs w:val="18"/>
        </w:rPr>
        <w:t xml:space="preserve"> ChIP-seq/ChIP-chip data at the same position</w:t>
      </w:r>
      <w:ins w:id="270" w:author="飯野　雄一" w:date="2023-01-18T21:32:00Z">
        <w:r w:rsidR="006214EA">
          <w:rPr>
            <w:rFonts w:ascii="Times New Roman" w:hAnsi="Times New Roman" w:cs="Times New Roman"/>
            <w:sz w:val="18"/>
            <w:szCs w:val="18"/>
          </w:rPr>
          <w:t>s</w:t>
        </w:r>
      </w:ins>
      <w:r w:rsidRPr="00BD1408">
        <w:rPr>
          <w:rFonts w:ascii="Times New Roman" w:hAnsi="Times New Roman" w:cs="Times New Roman"/>
          <w:sz w:val="18"/>
          <w:szCs w:val="18"/>
        </w:rPr>
        <w:t xml:space="preserve">. </w:t>
      </w:r>
      <w:r w:rsidR="006D1DA0">
        <w:rPr>
          <w:rFonts w:ascii="Times New Roman" w:hAnsi="Times New Roman" w:cs="Times New Roman"/>
          <w:sz w:val="18"/>
          <w:szCs w:val="18"/>
        </w:rPr>
        <w:t>X tick 0 point represents the 6120909</w:t>
      </w:r>
      <w:r w:rsidR="006D1DA0" w:rsidRPr="00D02571">
        <w:rPr>
          <w:rFonts w:ascii="Times New Roman" w:hAnsi="Times New Roman" w:cs="Times New Roman"/>
          <w:sz w:val="18"/>
          <w:szCs w:val="18"/>
          <w:vertAlign w:val="superscript"/>
        </w:rPr>
        <w:t>th</w:t>
      </w:r>
      <w:r w:rsidR="006D1DA0">
        <w:rPr>
          <w:rFonts w:ascii="Times New Roman" w:hAnsi="Times New Roman" w:cs="Times New Roman"/>
          <w:sz w:val="18"/>
          <w:szCs w:val="18"/>
        </w:rPr>
        <w:t xml:space="preserve"> base on chromosome V</w:t>
      </w:r>
      <w:r w:rsidR="006D1DA0" w:rsidRPr="00BD1408">
        <w:rPr>
          <w:rFonts w:ascii="Times New Roman" w:hAnsi="Times New Roman" w:cs="Times New Roman"/>
          <w:sz w:val="18"/>
          <w:szCs w:val="18"/>
        </w:rPr>
        <w:t xml:space="preserve"> </w:t>
      </w:r>
      <w:r w:rsidR="006D1DA0">
        <w:rPr>
          <w:rFonts w:ascii="Times New Roman" w:hAnsi="Times New Roman" w:cs="Times New Roman"/>
          <w:sz w:val="18"/>
          <w:szCs w:val="18"/>
        </w:rPr>
        <w:t xml:space="preserve">+ chain. </w:t>
      </w:r>
      <w:r w:rsidRPr="00BD1408">
        <w:rPr>
          <w:rFonts w:ascii="Times New Roman" w:hAnsi="Times New Roman" w:cs="Times New Roman"/>
          <w:sz w:val="18"/>
          <w:szCs w:val="18"/>
        </w:rPr>
        <w:t xml:space="preserve">B) mutations of </w:t>
      </w:r>
      <w:r w:rsidRPr="00BD1408">
        <w:rPr>
          <w:rFonts w:ascii="Times New Roman" w:hAnsi="Times New Roman" w:cs="Times New Roman"/>
          <w:sz w:val="18"/>
          <w:szCs w:val="18"/>
        </w:rPr>
        <w:lastRenderedPageBreak/>
        <w:t>chromosome V at position 1</w:t>
      </w:r>
      <w:r>
        <w:rPr>
          <w:rFonts w:ascii="Times New Roman" w:hAnsi="Times New Roman" w:cs="Times New Roman"/>
          <w:sz w:val="18"/>
          <w:szCs w:val="18"/>
        </w:rPr>
        <w:t>,</w:t>
      </w:r>
      <w:r w:rsidRPr="00BD1408">
        <w:rPr>
          <w:rFonts w:ascii="Times New Roman" w:hAnsi="Times New Roman" w:cs="Times New Roman"/>
          <w:sz w:val="18"/>
          <w:szCs w:val="18"/>
        </w:rPr>
        <w:t>800</w:t>
      </w:r>
      <w:r>
        <w:rPr>
          <w:rFonts w:ascii="Times New Roman" w:hAnsi="Times New Roman" w:cs="Times New Roman"/>
          <w:sz w:val="18"/>
          <w:szCs w:val="18"/>
        </w:rPr>
        <w:t>,</w:t>
      </w:r>
      <w:r w:rsidRPr="00BD1408">
        <w:rPr>
          <w:rFonts w:ascii="Times New Roman" w:hAnsi="Times New Roman" w:cs="Times New Roman"/>
          <w:sz w:val="18"/>
          <w:szCs w:val="18"/>
        </w:rPr>
        <w:t>000~3</w:t>
      </w:r>
      <w:r>
        <w:rPr>
          <w:rFonts w:ascii="Times New Roman" w:hAnsi="Times New Roman" w:cs="Times New Roman"/>
          <w:sz w:val="18"/>
          <w:szCs w:val="18"/>
        </w:rPr>
        <w:t>,</w:t>
      </w:r>
      <w:r w:rsidRPr="00BD1408">
        <w:rPr>
          <w:rFonts w:ascii="Times New Roman" w:hAnsi="Times New Roman" w:cs="Times New Roman"/>
          <w:sz w:val="18"/>
          <w:szCs w:val="18"/>
        </w:rPr>
        <w:t>450</w:t>
      </w:r>
      <w:r>
        <w:rPr>
          <w:rFonts w:ascii="Times New Roman" w:hAnsi="Times New Roman" w:cs="Times New Roman"/>
          <w:sz w:val="18"/>
          <w:szCs w:val="18"/>
        </w:rPr>
        <w:t>,</w:t>
      </w:r>
      <w:r w:rsidRPr="00BD1408">
        <w:rPr>
          <w:rFonts w:ascii="Times New Roman" w:hAnsi="Times New Roman" w:cs="Times New Roman"/>
          <w:sz w:val="18"/>
          <w:szCs w:val="18"/>
        </w:rPr>
        <w:t xml:space="preserve">000 and the </w:t>
      </w:r>
      <w:del w:id="271" w:author="Guo Zhengyang" w:date="2023-03-12T15:21:00Z">
        <w:r w:rsidRPr="00BD1408" w:rsidDel="00E34353">
          <w:rPr>
            <w:rFonts w:ascii="Times New Roman" w:hAnsi="Times New Roman" w:cs="Times New Roman"/>
            <w:sz w:val="18"/>
            <w:szCs w:val="18"/>
          </w:rPr>
          <w:delText>epigenetic</w:delText>
        </w:r>
      </w:del>
      <w:ins w:id="272" w:author="Guo Zhengyang" w:date="2023-03-12T15:21:00Z">
        <w:r w:rsidR="00E34353">
          <w:rPr>
            <w:rFonts w:ascii="Times New Roman" w:hAnsi="Times New Roman" w:cs="Times New Roman"/>
            <w:sz w:val="18"/>
            <w:szCs w:val="18"/>
          </w:rPr>
          <w:t>DNA-binding protein</w:t>
        </w:r>
      </w:ins>
      <w:r w:rsidRPr="00BD1408">
        <w:rPr>
          <w:rFonts w:ascii="Times New Roman" w:hAnsi="Times New Roman" w:cs="Times New Roman"/>
          <w:sz w:val="18"/>
          <w:szCs w:val="18"/>
        </w:rPr>
        <w:t xml:space="preserve"> ChIP-seq/ChIP-chip data at the same position.</w:t>
      </w:r>
      <w:r w:rsidR="006D1DA0">
        <w:rPr>
          <w:rFonts w:ascii="Times New Roman" w:hAnsi="Times New Roman" w:cs="Times New Roman"/>
          <w:sz w:val="18"/>
          <w:szCs w:val="18"/>
        </w:rPr>
        <w:t xml:space="preserve"> X tick 0 point represents the 1,800,000</w:t>
      </w:r>
      <w:r w:rsidR="006D1DA0" w:rsidRPr="00D02571">
        <w:rPr>
          <w:rFonts w:ascii="Times New Roman" w:hAnsi="Times New Roman" w:cs="Times New Roman"/>
          <w:sz w:val="18"/>
          <w:szCs w:val="18"/>
          <w:vertAlign w:val="superscript"/>
        </w:rPr>
        <w:t>th</w:t>
      </w:r>
      <w:r w:rsidR="006D1DA0">
        <w:rPr>
          <w:rFonts w:ascii="Times New Roman" w:hAnsi="Times New Roman" w:cs="Times New Roman"/>
          <w:sz w:val="18"/>
          <w:szCs w:val="18"/>
        </w:rPr>
        <w:t xml:space="preserve"> base on chromosome V</w:t>
      </w:r>
      <w:r w:rsidR="006D1DA0" w:rsidRPr="00BD1408">
        <w:rPr>
          <w:rFonts w:ascii="Times New Roman" w:hAnsi="Times New Roman" w:cs="Times New Roman"/>
          <w:sz w:val="18"/>
          <w:szCs w:val="18"/>
        </w:rPr>
        <w:t xml:space="preserve"> </w:t>
      </w:r>
      <w:r w:rsidR="006D1DA0">
        <w:rPr>
          <w:rFonts w:ascii="Times New Roman" w:hAnsi="Times New Roman" w:cs="Times New Roman"/>
          <w:sz w:val="18"/>
          <w:szCs w:val="18"/>
        </w:rPr>
        <w:t>+ chain.</w:t>
      </w:r>
    </w:p>
    <w:p w14:paraId="5210A16F" w14:textId="77777777" w:rsidR="004763C3" w:rsidRPr="00652BD3" w:rsidRDefault="004763C3" w:rsidP="00C52E46">
      <w:pPr>
        <w:pStyle w:val="ac"/>
        <w:ind w:left="360" w:firstLineChars="0" w:firstLine="0"/>
        <w:jc w:val="left"/>
        <w:rPr>
          <w:rFonts w:ascii="Times New Roman" w:hAnsi="Times New Roman" w:cs="Times New Roman"/>
          <w:sz w:val="16"/>
          <w:szCs w:val="18"/>
        </w:rPr>
      </w:pPr>
    </w:p>
    <w:p w14:paraId="630E04F6" w14:textId="77777777" w:rsidR="004763C3" w:rsidRPr="00091365" w:rsidRDefault="004763C3" w:rsidP="00C52E46">
      <w:pPr>
        <w:rPr>
          <w:rFonts w:ascii="Times New Roman" w:hAnsi="Times New Roman" w:cs="Times New Roman"/>
        </w:rPr>
      </w:pPr>
    </w:p>
    <w:p w14:paraId="2BE14D9A" w14:textId="1F3C710D" w:rsidR="004763C3" w:rsidRPr="00A77202" w:rsidRDefault="004763C3" w:rsidP="00C52E46">
      <w:pPr>
        <w:rPr>
          <w:rFonts w:ascii="Times New Roman" w:hAnsi="Times New Roman" w:cs="Times New Roman"/>
          <w:b/>
          <w:bCs/>
        </w:rPr>
      </w:pPr>
      <w:r w:rsidRPr="00A77202">
        <w:rPr>
          <w:rFonts w:ascii="Times New Roman" w:hAnsi="Times New Roman" w:cs="Times New Roman" w:hint="eastAsia"/>
          <w:b/>
          <w:bCs/>
        </w:rPr>
        <w:t>3</w:t>
      </w:r>
      <w:r w:rsidRPr="00A77202">
        <w:rPr>
          <w:rFonts w:ascii="Times New Roman" w:hAnsi="Times New Roman" w:cs="Times New Roman"/>
          <w:b/>
          <w:bCs/>
        </w:rPr>
        <w:t xml:space="preserve">.4 </w:t>
      </w:r>
      <w:bookmarkStart w:id="273" w:name="_Hlk123582767"/>
      <w:r w:rsidRPr="00A77202">
        <w:rPr>
          <w:rFonts w:ascii="Times New Roman" w:hAnsi="Times New Roman" w:cs="Times New Roman"/>
          <w:b/>
          <w:bCs/>
        </w:rPr>
        <w:t xml:space="preserve">Random forest regressor can predict the </w:t>
      </w:r>
      <w:r>
        <w:rPr>
          <w:rFonts w:ascii="Times New Roman" w:hAnsi="Times New Roman" w:cs="Times New Roman"/>
          <w:b/>
          <w:bCs/>
        </w:rPr>
        <w:t>mutation frequency</w:t>
      </w:r>
      <w:r w:rsidRPr="00A77202">
        <w:rPr>
          <w:rFonts w:ascii="Times New Roman" w:hAnsi="Times New Roman" w:cs="Times New Roman"/>
          <w:b/>
          <w:bCs/>
        </w:rPr>
        <w:t xml:space="preserve"> based on the </w:t>
      </w:r>
      <w:r>
        <w:rPr>
          <w:rFonts w:ascii="Times New Roman" w:hAnsi="Times New Roman" w:cs="Times New Roman"/>
          <w:b/>
          <w:bCs/>
        </w:rPr>
        <w:t xml:space="preserve">pentabase mutation probability and </w:t>
      </w:r>
      <w:del w:id="274" w:author="Guo Zhengyang" w:date="2023-03-12T15:21:00Z">
        <w:r w:rsidDel="00E34353">
          <w:rPr>
            <w:rFonts w:ascii="Times New Roman" w:hAnsi="Times New Roman" w:cs="Times New Roman"/>
            <w:b/>
            <w:bCs/>
          </w:rPr>
          <w:delText>epigenetic</w:delText>
        </w:r>
      </w:del>
      <w:ins w:id="275" w:author="Guo Zhengyang" w:date="2023-03-12T15:21:00Z">
        <w:r w:rsidR="00E34353">
          <w:rPr>
            <w:rFonts w:ascii="Times New Roman" w:hAnsi="Times New Roman" w:cs="Times New Roman"/>
            <w:b/>
            <w:bCs/>
          </w:rPr>
          <w:t>DNA-binding protein</w:t>
        </w:r>
      </w:ins>
      <w:r>
        <w:rPr>
          <w:rFonts w:ascii="Times New Roman" w:hAnsi="Times New Roman" w:cs="Times New Roman"/>
          <w:b/>
          <w:bCs/>
        </w:rPr>
        <w:t xml:space="preserve"> features</w:t>
      </w:r>
      <w:r w:rsidRPr="00A77202">
        <w:rPr>
          <w:rFonts w:ascii="Times New Roman" w:hAnsi="Times New Roman" w:cs="Times New Roman"/>
          <w:b/>
          <w:bCs/>
        </w:rPr>
        <w:t>.</w:t>
      </w:r>
      <w:bookmarkEnd w:id="273"/>
    </w:p>
    <w:p w14:paraId="7D6AC690" w14:textId="77777777" w:rsidR="004763C3" w:rsidRDefault="004763C3" w:rsidP="00C52E46">
      <w:pPr>
        <w:rPr>
          <w:rFonts w:ascii="Times New Roman" w:hAnsi="Times New Roman" w:cs="Times New Roman"/>
        </w:rPr>
      </w:pPr>
    </w:p>
    <w:p w14:paraId="0450764E" w14:textId="15A986A0" w:rsidR="004763C3" w:rsidRDefault="004763C3" w:rsidP="00C52E46">
      <w:pPr>
        <w:rPr>
          <w:rFonts w:ascii="Times New Roman" w:hAnsi="Times New Roman" w:cs="Times New Roman"/>
        </w:rPr>
      </w:pPr>
      <w:r w:rsidRPr="00F0420B">
        <w:rPr>
          <w:rFonts w:ascii="Times New Roman" w:hAnsi="Times New Roman" w:cs="Times New Roman"/>
        </w:rPr>
        <w:t>Here I</w:t>
      </w:r>
      <w:r>
        <w:rPr>
          <w:rFonts w:ascii="Times New Roman" w:hAnsi="Times New Roman" w:cs="Times New Roman"/>
        </w:rPr>
        <w:t xml:space="preserve"> trained</w:t>
      </w:r>
      <w:r w:rsidRPr="00F0420B">
        <w:rPr>
          <w:rFonts w:ascii="Times New Roman" w:hAnsi="Times New Roman" w:cs="Times New Roman"/>
        </w:rPr>
        <w:t xml:space="preserve"> two regression models using a machine learning algorithm, random forest regressor.</w:t>
      </w:r>
      <w:r>
        <w:rPr>
          <w:rFonts w:ascii="Times New Roman" w:hAnsi="Times New Roman" w:cs="Times New Roman"/>
        </w:rPr>
        <w:t xml:space="preserve"> </w:t>
      </w:r>
      <w:r>
        <w:rPr>
          <w:rFonts w:ascii="Times New Roman" w:hAnsi="Times New Roman" w:cs="Times New Roman" w:hint="eastAsia"/>
        </w:rPr>
        <w:t>I</w:t>
      </w:r>
      <w:r>
        <w:rPr>
          <w:rFonts w:ascii="Times New Roman" w:hAnsi="Times New Roman" w:cs="Times New Roman"/>
        </w:rPr>
        <w:t xml:space="preserve"> built two </w:t>
      </w:r>
      <w:r w:rsidR="006D1DA0">
        <w:rPr>
          <w:rFonts w:ascii="Times New Roman" w:hAnsi="Times New Roman" w:cs="Times New Roman"/>
        </w:rPr>
        <w:t>models</w:t>
      </w:r>
      <w:r>
        <w:rPr>
          <w:rFonts w:ascii="Times New Roman" w:hAnsi="Times New Roman" w:cs="Times New Roman"/>
        </w:rPr>
        <w:t xml:space="preserve"> differently. Both models are based on the hypothesis that if two base pairs have the same property and are within the same environment, they will be equally mutated by EMS. Random forest model will give the classification standard of each condition and calculate the average mutation probability of each condition</w:t>
      </w:r>
      <w:r w:rsidR="006D1DA0">
        <w:rPr>
          <w:rFonts w:ascii="Times New Roman" w:hAnsi="Times New Roman" w:cs="Times New Roman"/>
        </w:rPr>
        <w:t xml:space="preserve"> (Fig.</w:t>
      </w:r>
      <w:ins w:id="276" w:author="飯野　雄一" w:date="2023-01-18T21:34:00Z">
        <w:r w:rsidR="006214EA">
          <w:rPr>
            <w:rFonts w:ascii="Times New Roman" w:hAnsi="Times New Roman" w:cs="Times New Roman"/>
          </w:rPr>
          <w:t xml:space="preserve"> </w:t>
        </w:r>
      </w:ins>
      <w:r w:rsidR="006D1DA0">
        <w:rPr>
          <w:rFonts w:ascii="Times New Roman" w:hAnsi="Times New Roman" w:cs="Times New Roman"/>
        </w:rPr>
        <w:t>4</w:t>
      </w:r>
      <w:del w:id="277" w:author="飯野　雄一" w:date="2023-01-18T21:34:00Z">
        <w:r w:rsidR="006D1DA0" w:rsidDel="006214EA">
          <w:rPr>
            <w:rFonts w:ascii="Times New Roman" w:hAnsi="Times New Roman" w:cs="Times New Roman"/>
          </w:rPr>
          <w:delText xml:space="preserve"> </w:delText>
        </w:r>
      </w:del>
      <w:r w:rsidR="006D1DA0">
        <w:rPr>
          <w:rFonts w:ascii="Times New Roman" w:hAnsi="Times New Roman" w:cs="Times New Roman"/>
        </w:rPr>
        <w:t>A, Material and method).</w:t>
      </w:r>
      <w:r>
        <w:rPr>
          <w:rFonts w:ascii="Times New Roman" w:hAnsi="Times New Roman" w:cs="Times New Roman"/>
        </w:rPr>
        <w:t xml:space="preserve"> </w:t>
      </w:r>
      <w:r w:rsidR="00F80B64">
        <w:rPr>
          <w:rFonts w:ascii="Times New Roman" w:hAnsi="Times New Roman" w:cs="Times New Roman"/>
        </w:rPr>
        <w:t xml:space="preserve">As described in the schematic diagram, the </w:t>
      </w:r>
      <w:r w:rsidR="00F80B64" w:rsidRPr="00F80B64">
        <w:rPr>
          <w:rFonts w:ascii="Times New Roman" w:hAnsi="Times New Roman" w:cs="Times New Roman"/>
        </w:rPr>
        <w:t xml:space="preserve">two </w:t>
      </w:r>
      <w:r w:rsidR="00F80B64">
        <w:rPr>
          <w:rFonts w:ascii="Times New Roman" w:hAnsi="Times New Roman" w:cs="Times New Roman"/>
        </w:rPr>
        <w:t>guanine</w:t>
      </w:r>
      <w:r w:rsidR="00F80B64" w:rsidRPr="00F80B64">
        <w:rPr>
          <w:rFonts w:ascii="Times New Roman" w:hAnsi="Times New Roman" w:cs="Times New Roman"/>
        </w:rPr>
        <w:t xml:space="preserve"> residues colored in </w:t>
      </w:r>
      <w:r w:rsidR="00F80B64">
        <w:rPr>
          <w:rFonts w:ascii="Times New Roman" w:hAnsi="Times New Roman" w:cs="Times New Roman"/>
        </w:rPr>
        <w:t>orange</w:t>
      </w:r>
      <w:r w:rsidR="00F80B64" w:rsidRPr="00F80B64">
        <w:rPr>
          <w:rFonts w:ascii="Times New Roman" w:hAnsi="Times New Roman" w:cs="Times New Roman"/>
        </w:rPr>
        <w:t xml:space="preserve"> had the same </w:t>
      </w:r>
      <w:del w:id="278" w:author="Guo Zhengyang" w:date="2023-03-12T15:21:00Z">
        <w:r w:rsidR="00F80B64" w:rsidRPr="00F80B64" w:rsidDel="00E34353">
          <w:rPr>
            <w:rFonts w:ascii="Times New Roman" w:hAnsi="Times New Roman" w:cs="Times New Roman"/>
          </w:rPr>
          <w:delText>epigenetic</w:delText>
        </w:r>
      </w:del>
      <w:ins w:id="279" w:author="Guo Zhengyang" w:date="2023-03-12T15:21:00Z">
        <w:r w:rsidR="00E34353">
          <w:rPr>
            <w:rFonts w:ascii="Times New Roman" w:hAnsi="Times New Roman" w:cs="Times New Roman"/>
          </w:rPr>
          <w:t>DNA-binding protein</w:t>
        </w:r>
      </w:ins>
      <w:r w:rsidR="00F80B64" w:rsidRPr="00F80B64">
        <w:rPr>
          <w:rFonts w:ascii="Times New Roman" w:hAnsi="Times New Roman" w:cs="Times New Roman"/>
        </w:rPr>
        <w:t xml:space="preserve"> features and the pentabase bias, they are considered to have equal mutation rate. If one of them was mutated, the mutation probability of such </w:t>
      </w:r>
      <w:r w:rsidR="00F80B64">
        <w:rPr>
          <w:rFonts w:ascii="Times New Roman" w:hAnsi="Times New Roman" w:cs="Times New Roman"/>
        </w:rPr>
        <w:t>guanine</w:t>
      </w:r>
      <w:r w:rsidR="00F80B64" w:rsidRPr="00F80B64">
        <w:rPr>
          <w:rFonts w:ascii="Times New Roman" w:hAnsi="Times New Roman" w:cs="Times New Roman"/>
        </w:rPr>
        <w:t xml:space="preserve"> residue is calculated as </w:t>
      </w:r>
      <w:r w:rsidR="00F80B64">
        <w:rPr>
          <w:rFonts w:ascii="Times New Roman" w:hAnsi="Times New Roman" w:cs="Times New Roman"/>
        </w:rPr>
        <w:t>0.5</w:t>
      </w:r>
      <w:r w:rsidR="00F80B64" w:rsidRPr="00F80B64">
        <w:rPr>
          <w:rFonts w:ascii="Times New Roman" w:hAnsi="Times New Roman" w:cs="Times New Roman"/>
        </w:rPr>
        <w:t>.</w:t>
      </w:r>
      <w:r w:rsidR="00F80B64">
        <w:rPr>
          <w:rFonts w:ascii="Times New Roman" w:hAnsi="Times New Roman" w:cs="Times New Roman"/>
        </w:rPr>
        <w:t xml:space="preserve"> The</w:t>
      </w:r>
      <w:r>
        <w:rPr>
          <w:rFonts w:ascii="Times New Roman" w:hAnsi="Times New Roman" w:cs="Times New Roman"/>
        </w:rPr>
        <w:t xml:space="preserve"> difference between the</w:t>
      </w:r>
      <w:del w:id="280" w:author="飯野　雄一" w:date="2023-01-18T21:35:00Z">
        <w:r w:rsidDel="00B26248">
          <w:rPr>
            <w:rFonts w:ascii="Times New Roman" w:hAnsi="Times New Roman" w:cs="Times New Roman"/>
          </w:rPr>
          <w:delText>se</w:delText>
        </w:r>
      </w:del>
      <w:r>
        <w:rPr>
          <w:rFonts w:ascii="Times New Roman" w:hAnsi="Times New Roman" w:cs="Times New Roman"/>
        </w:rPr>
        <w:t xml:space="preserve"> two models is that, </w:t>
      </w:r>
      <w:del w:id="281" w:author="飯野　雄一" w:date="2023-01-18T21:36:00Z">
        <w:r w:rsidDel="00B26248">
          <w:rPr>
            <w:rFonts w:ascii="Times New Roman" w:hAnsi="Times New Roman" w:cs="Times New Roman"/>
          </w:rPr>
          <w:delText xml:space="preserve">in </w:delText>
        </w:r>
      </w:del>
      <w:r>
        <w:rPr>
          <w:rFonts w:ascii="Times New Roman" w:hAnsi="Times New Roman" w:cs="Times New Roman"/>
        </w:rPr>
        <w:t xml:space="preserve">model I will </w:t>
      </w:r>
      <w:r w:rsidRPr="00FD37A6">
        <w:rPr>
          <w:rFonts w:ascii="Times New Roman" w:hAnsi="Times New Roman" w:cs="Times New Roman"/>
        </w:rPr>
        <w:t xml:space="preserve">directly provide each base's </w:t>
      </w:r>
      <w:r>
        <w:rPr>
          <w:rFonts w:ascii="Times New Roman" w:hAnsi="Times New Roman" w:cs="Times New Roman"/>
        </w:rPr>
        <w:t>mutation frequency. Model II</w:t>
      </w:r>
      <w:r w:rsidRPr="00F0420B">
        <w:rPr>
          <w:rFonts w:ascii="Times New Roman" w:hAnsi="Times New Roman" w:cs="Times New Roman"/>
        </w:rPr>
        <w:t xml:space="preserve"> predicts mutation probability</w:t>
      </w:r>
      <w:r>
        <w:rPr>
          <w:rFonts w:ascii="Times New Roman" w:hAnsi="Times New Roman" w:cs="Times New Roman"/>
        </w:rPr>
        <w:t xml:space="preserve"> as the product of the flanking sequence and </w:t>
      </w:r>
      <w:del w:id="282" w:author="Guo Zhengyang" w:date="2023-03-12T15:21:00Z">
        <w:r w:rsidDel="00E34353">
          <w:rPr>
            <w:rFonts w:ascii="Times New Roman" w:hAnsi="Times New Roman" w:cs="Times New Roman"/>
          </w:rPr>
          <w:delText>epigenetic</w:delText>
        </w:r>
      </w:del>
      <w:ins w:id="283" w:author="Guo Zhengyang" w:date="2023-03-12T15:21:00Z">
        <w:r w:rsidR="00E34353">
          <w:rPr>
            <w:rFonts w:ascii="Times New Roman" w:hAnsi="Times New Roman" w:cs="Times New Roman"/>
          </w:rPr>
          <w:t>DNA-binding protein</w:t>
        </w:r>
      </w:ins>
      <w:r>
        <w:rPr>
          <w:rFonts w:ascii="Times New Roman" w:hAnsi="Times New Roman" w:cs="Times New Roman"/>
        </w:rPr>
        <w:t xml:space="preserve"> feature effects, which can help us learn more about the role of these DNA-binding proteins </w:t>
      </w:r>
      <w:ins w:id="284" w:author="Guo Zhengyang" w:date="2023-03-12T15:20:00Z">
        <w:r w:rsidR="00E34353">
          <w:rPr>
            <w:rFonts w:ascii="Times New Roman" w:hAnsi="Times New Roman" w:cs="Times New Roman"/>
            <w:lang w:eastAsia="ja-JP"/>
          </w:rPr>
          <w:t>for mutation occurrence</w:t>
        </w:r>
        <w:r w:rsidR="00E34353" w:rsidDel="00E34353">
          <w:rPr>
            <w:rFonts w:ascii="Times New Roman" w:hAnsi="Times New Roman" w:cs="Times New Roman"/>
          </w:rPr>
          <w:t xml:space="preserve"> </w:t>
        </w:r>
      </w:ins>
      <w:commentRangeStart w:id="285"/>
      <w:del w:id="286" w:author="Guo Zhengyang" w:date="2023-03-12T15:20:00Z">
        <w:r w:rsidDel="00E34353">
          <w:rPr>
            <w:rFonts w:ascii="Times New Roman" w:hAnsi="Times New Roman" w:cs="Times New Roman"/>
          </w:rPr>
          <w:delText>while mutation occurs</w:delText>
        </w:r>
        <w:commentRangeEnd w:id="285"/>
        <w:r w:rsidR="00B26248" w:rsidDel="00E34353">
          <w:rPr>
            <w:rStyle w:val="af0"/>
          </w:rPr>
          <w:commentReference w:id="285"/>
        </w:r>
      </w:del>
      <w:r>
        <w:rPr>
          <w:rFonts w:ascii="Times New Roman" w:hAnsi="Times New Roman" w:cs="Times New Roman"/>
        </w:rPr>
        <w:t>. (</w:t>
      </w:r>
      <w:r w:rsidR="00CC44C6">
        <w:rPr>
          <w:rFonts w:ascii="Times New Roman" w:hAnsi="Times New Roman" w:cs="Times New Roman"/>
        </w:rPr>
        <w:t>Fig.</w:t>
      </w:r>
      <w:r>
        <w:rPr>
          <w:rFonts w:ascii="Times New Roman" w:hAnsi="Times New Roman" w:cs="Times New Roman"/>
        </w:rPr>
        <w:t xml:space="preserve">4 A-B) </w:t>
      </w:r>
    </w:p>
    <w:p w14:paraId="1DD748B5" w14:textId="77777777" w:rsidR="004763C3" w:rsidRDefault="004763C3" w:rsidP="00C52E46">
      <w:pPr>
        <w:rPr>
          <w:rFonts w:ascii="Times New Roman" w:hAnsi="Times New Roman" w:cs="Times New Roman"/>
        </w:rPr>
      </w:pPr>
    </w:p>
    <w:p w14:paraId="670D0E56" w14:textId="21EF9295" w:rsidR="004763C3" w:rsidRDefault="004763C3" w:rsidP="00C52E46">
      <w:pPr>
        <w:rPr>
          <w:rFonts w:ascii="Times New Roman" w:hAnsi="Times New Roman" w:cs="Times New Roman"/>
          <w:iCs/>
        </w:rPr>
      </w:pPr>
      <w:r>
        <w:rPr>
          <w:rFonts w:ascii="Times New Roman" w:hAnsi="Times New Roman" w:cs="Times New Roman"/>
        </w:rPr>
        <w:t xml:space="preserve">In model I, mutation frequency is </w:t>
      </w:r>
      <w:ins w:id="287" w:author="飯野　雄一" w:date="2023-01-18T21:40:00Z">
        <w:r w:rsidR="00B26248">
          <w:rPr>
            <w:rFonts w:ascii="Times New Roman" w:hAnsi="Times New Roman" w:cs="Times New Roman"/>
          </w:rPr>
          <w:t>predicted</w:t>
        </w:r>
      </w:ins>
      <w:del w:id="288" w:author="飯野　雄一" w:date="2023-01-18T21:40:00Z">
        <w:r w:rsidDel="00B26248">
          <w:rPr>
            <w:rFonts w:ascii="Times New Roman" w:hAnsi="Times New Roman" w:cs="Times New Roman"/>
          </w:rPr>
          <w:delText>calculated</w:delText>
        </w:r>
      </w:del>
      <w:r>
        <w:rPr>
          <w:rFonts w:ascii="Times New Roman" w:hAnsi="Times New Roman" w:cs="Times New Roman"/>
        </w:rPr>
        <w:t xml:space="preserve"> using the </w:t>
      </w:r>
      <w:commentRangeStart w:id="289"/>
      <w:del w:id="290" w:author="飯野　雄一" w:date="2023-01-18T21:40:00Z">
        <w:r w:rsidDel="00EA5FB4">
          <w:rPr>
            <w:rFonts w:ascii="Times New Roman" w:hAnsi="Times New Roman" w:cs="Times New Roman"/>
          </w:rPr>
          <w:delText>pentabase bias</w:delText>
        </w:r>
      </w:del>
      <w:commentRangeEnd w:id="289"/>
      <w:r w:rsidR="00EA5FB4">
        <w:rPr>
          <w:rStyle w:val="af0"/>
        </w:rPr>
        <w:commentReference w:id="289"/>
      </w:r>
      <w:del w:id="291" w:author="飯野　雄一" w:date="2023-01-18T21:40:00Z">
        <w:r w:rsidDel="00EA5FB4">
          <w:rPr>
            <w:rFonts w:ascii="Times New Roman" w:hAnsi="Times New Roman" w:cs="Times New Roman"/>
          </w:rPr>
          <w:delText xml:space="preserve"> based on the </w:delText>
        </w:r>
      </w:del>
      <w:r>
        <w:rPr>
          <w:rFonts w:ascii="Times New Roman" w:hAnsi="Times New Roman" w:cs="Times New Roman"/>
        </w:rPr>
        <w:t xml:space="preserve">flanking sequence </w:t>
      </w:r>
      <w:del w:id="292" w:author="飯野　雄一" w:date="2023-01-18T21:52:00Z">
        <w:r w:rsidDel="00B11457">
          <w:rPr>
            <w:rFonts w:ascii="Times New Roman" w:hAnsi="Times New Roman" w:cs="Times New Roman"/>
          </w:rPr>
          <w:delText xml:space="preserve">distribution in the MMP dataset </w:delText>
        </w:r>
      </w:del>
      <w:commentRangeStart w:id="293"/>
      <w:r>
        <w:rPr>
          <w:rFonts w:ascii="Times New Roman" w:hAnsi="Times New Roman" w:cs="Times New Roman"/>
        </w:rPr>
        <w:t>and</w:t>
      </w:r>
      <w:commentRangeEnd w:id="293"/>
      <w:r w:rsidR="00B11457">
        <w:rPr>
          <w:rStyle w:val="af0"/>
        </w:rPr>
        <w:commentReference w:id="293"/>
      </w:r>
      <w:r>
        <w:rPr>
          <w:rFonts w:ascii="Times New Roman" w:hAnsi="Times New Roman" w:cs="Times New Roman"/>
        </w:rPr>
        <w:t xml:space="preserve"> all the </w:t>
      </w:r>
      <w:commentRangeStart w:id="294"/>
      <w:r>
        <w:rPr>
          <w:rFonts w:ascii="Times New Roman" w:hAnsi="Times New Roman" w:cs="Times New Roman"/>
        </w:rPr>
        <w:t>selected</w:t>
      </w:r>
      <w:commentRangeEnd w:id="294"/>
      <w:r w:rsidR="00B11457">
        <w:rPr>
          <w:rStyle w:val="af0"/>
        </w:rPr>
        <w:commentReference w:id="294"/>
      </w:r>
      <w:r>
        <w:rPr>
          <w:rFonts w:ascii="Times New Roman" w:hAnsi="Times New Roman" w:cs="Times New Roman"/>
        </w:rPr>
        <w:t xml:space="preserve"> </w:t>
      </w:r>
      <w:del w:id="295" w:author="Guo Zhengyang" w:date="2023-03-12T15:21:00Z">
        <w:r w:rsidDel="00E34353">
          <w:rPr>
            <w:rFonts w:ascii="Times New Roman" w:hAnsi="Times New Roman" w:cs="Times New Roman"/>
          </w:rPr>
          <w:delText>epigenetic</w:delText>
        </w:r>
      </w:del>
      <w:ins w:id="296" w:author="Guo Zhengyang" w:date="2023-03-12T15:21:00Z">
        <w:r w:rsidR="00E34353">
          <w:rPr>
            <w:rFonts w:ascii="Times New Roman" w:hAnsi="Times New Roman" w:cs="Times New Roman"/>
          </w:rPr>
          <w:t>DNA-binding protein</w:t>
        </w:r>
      </w:ins>
      <w:r>
        <w:rPr>
          <w:rFonts w:ascii="Times New Roman" w:hAnsi="Times New Roman" w:cs="Times New Roman"/>
        </w:rPr>
        <w:t xml:space="preserve"> features. In brief, it is a </w:t>
      </w:r>
      <m:oMath>
        <m:r>
          <w:rPr>
            <w:rFonts w:ascii="Cambria Math" w:hAnsi="Cambria Math" w:cs="Times New Roman"/>
          </w:rPr>
          <m:t>P=αf</m:t>
        </m:r>
        <m:d>
          <m:dPr>
            <m:ctrlPr>
              <w:rPr>
                <w:rFonts w:ascii="Cambria Math" w:hAnsi="Cambria Math" w:cs="Times New Roman"/>
                <w:i/>
                <w:iCs/>
              </w:rPr>
            </m:ctrlPr>
          </m:dPr>
          <m:e>
            <m:r>
              <w:rPr>
                <w:rFonts w:ascii="Cambria Math" w:hAnsi="Cambria Math" w:cs="Times New Roman"/>
              </w:rPr>
              <m:t>x</m:t>
            </m:r>
          </m:e>
        </m:d>
      </m:oMath>
      <w:r>
        <w:rPr>
          <w:rFonts w:ascii="Times New Roman" w:hAnsi="Times New Roman" w:cs="Times New Roman" w:hint="eastAsia"/>
          <w:iCs/>
        </w:rPr>
        <w:t xml:space="preserve"> </w:t>
      </w:r>
      <w:r>
        <w:rPr>
          <w:rFonts w:ascii="Times New Roman" w:hAnsi="Times New Roman" w:cs="Times New Roman"/>
          <w:iCs/>
        </w:rPr>
        <w:t>model (</w:t>
      </w:r>
      <w:r w:rsidR="00CC44C6">
        <w:rPr>
          <w:rFonts w:ascii="Times New Roman" w:hAnsi="Times New Roman" w:cs="Times New Roman"/>
          <w:iCs/>
        </w:rPr>
        <w:t>Fig.</w:t>
      </w:r>
      <w:r>
        <w:rPr>
          <w:rFonts w:ascii="Times New Roman" w:hAnsi="Times New Roman" w:cs="Times New Roman"/>
          <w:iCs/>
        </w:rPr>
        <w:t xml:space="preserve">4 A). </w:t>
      </w:r>
      <m:oMath>
        <m:r>
          <w:rPr>
            <w:rFonts w:ascii="Cambria Math" w:hAnsi="Cambria Math" w:cs="Times New Roman"/>
          </w:rPr>
          <m:t>α</m:t>
        </m:r>
      </m:oMath>
      <w:r>
        <w:rPr>
          <w:rFonts w:ascii="Times New Roman" w:hAnsi="Times New Roman" w:cs="Times New Roman"/>
          <w:iCs/>
        </w:rPr>
        <w:t xml:space="preserve"> for experimental error due to the different concentrations of EMS used, different ages of worms, different temperatures, etc., which may result in a variation in EMS mutagenesis efficiency.</w:t>
      </w:r>
      <w:r w:rsidRPr="00830C05">
        <w:rPr>
          <w:rFonts w:ascii="Times New Roman" w:hAnsi="Times New Roman" w:cs="Times New Roman"/>
          <w:iCs/>
        </w:rPr>
        <w:t xml:space="preserve"> </w:t>
      </w:r>
    </w:p>
    <w:p w14:paraId="7AEBD720" w14:textId="77777777" w:rsidR="004763C3" w:rsidRPr="00755F66" w:rsidRDefault="004763C3" w:rsidP="00C52E46">
      <w:pPr>
        <w:rPr>
          <w:rFonts w:ascii="Times New Roman" w:hAnsi="Times New Roman" w:cs="Times New Roman"/>
        </w:rPr>
      </w:pPr>
    </w:p>
    <w:p w14:paraId="44A8D751" w14:textId="7D1587A2" w:rsidR="004763C3" w:rsidRPr="003E37D3" w:rsidDel="00FD02CA" w:rsidRDefault="00FD02CA" w:rsidP="00FD02CA">
      <w:pPr>
        <w:rPr>
          <w:del w:id="297" w:author="Guo Zhengyang" w:date="2023-03-12T15:52:00Z"/>
          <w:rFonts w:ascii="Times New Roman" w:hAnsi="Times New Roman" w:cs="Times New Roman"/>
        </w:rPr>
      </w:pPr>
      <w:ins w:id="298" w:author="Guo Zhengyang" w:date="2023-03-12T15:52:00Z">
        <w:r w:rsidRPr="00FD02CA">
          <w:rPr>
            <w:rFonts w:ascii="Times New Roman" w:hAnsi="Times New Roman" w:cs="Times New Roman"/>
          </w:rPr>
          <w:t xml:space="preserve">In model II, the mutation frequency of each gene can be calculated as </w:t>
        </w:r>
      </w:ins>
      <m:oMath>
        <m:r>
          <w:ins w:id="299" w:author="Guo Zhengyang" w:date="2023-03-12T15:54:00Z">
            <w:rPr>
              <w:rFonts w:ascii="Cambria Math" w:hAnsi="Cambria Math" w:cs="Times New Roman"/>
            </w:rPr>
            <m:t>P=</m:t>
          </w:ins>
        </m:r>
        <m:sSub>
          <m:sSubPr>
            <m:ctrlPr>
              <w:ins w:id="300" w:author="Guo Zhengyang" w:date="2023-03-12T15:54:00Z">
                <w:rPr>
                  <w:rFonts w:ascii="Cambria Math" w:hAnsi="Cambria Math" w:cs="Times New Roman"/>
                  <w:i/>
                  <w:iCs/>
                </w:rPr>
              </w:ins>
            </m:ctrlPr>
          </m:sSubPr>
          <m:e>
            <m:r>
              <w:ins w:id="301" w:author="Guo Zhengyang" w:date="2023-03-12T15:54:00Z">
                <w:rPr>
                  <w:rFonts w:ascii="Cambria Math" w:hAnsi="Cambria Math" w:cs="Times New Roman"/>
                </w:rPr>
                <m:t>α</m:t>
              </w:ins>
            </m:r>
          </m:e>
          <m:sub>
            <m:r>
              <w:ins w:id="302" w:author="Guo Zhengyang" w:date="2023-03-12T15:54:00Z">
                <w:rPr>
                  <w:rFonts w:ascii="Cambria Math" w:hAnsi="Cambria Math" w:cs="Times New Roman"/>
                </w:rPr>
                <m:t>0</m:t>
              </w:ins>
            </m:r>
          </m:sub>
        </m:sSub>
        <m:r>
          <w:ins w:id="303" w:author="Guo Zhengyang" w:date="2023-03-12T15:54:00Z">
            <w:rPr>
              <w:rFonts w:ascii="Cambria Math" w:hAnsi="Cambria Math" w:cs="Times New Roman"/>
            </w:rPr>
            <m:t>f</m:t>
          </w:ins>
        </m:r>
        <m:d>
          <m:dPr>
            <m:ctrlPr>
              <w:ins w:id="304" w:author="Guo Zhengyang" w:date="2023-03-12T15:54:00Z">
                <w:rPr>
                  <w:rFonts w:ascii="Cambria Math" w:hAnsi="Cambria Math" w:cs="Times New Roman"/>
                  <w:i/>
                  <w:iCs/>
                </w:rPr>
              </w:ins>
            </m:ctrlPr>
          </m:dPr>
          <m:e>
            <m:r>
              <w:ins w:id="305" w:author="Guo Zhengyang" w:date="2023-03-12T15:54:00Z">
                <w:rPr>
                  <w:rFonts w:ascii="Cambria Math" w:hAnsi="Cambria Math" w:cs="Times New Roman"/>
                </w:rPr>
                <m:t>x</m:t>
              </w:ins>
            </m:r>
          </m:e>
        </m:d>
        <m:r>
          <w:ins w:id="306" w:author="Guo Zhengyang" w:date="2023-03-12T15:54:00Z">
            <w:rPr>
              <w:rFonts w:ascii="Cambria Math" w:hAnsi="Cambria Math" w:cs="Times New Roman"/>
            </w:rPr>
            <m:t>*</m:t>
          </w:ins>
        </m:r>
        <m:sSub>
          <m:sSubPr>
            <m:ctrlPr>
              <w:ins w:id="307" w:author="Guo Zhengyang" w:date="2023-03-12T15:54:00Z">
                <w:rPr>
                  <w:rFonts w:ascii="Cambria Math" w:hAnsi="Cambria Math" w:cs="Times New Roman"/>
                  <w:i/>
                  <w:iCs/>
                </w:rPr>
              </w:ins>
            </m:ctrlPr>
          </m:sSubPr>
          <m:e>
            <m:r>
              <w:ins w:id="308" w:author="Guo Zhengyang" w:date="2023-03-12T15:54:00Z">
                <w:rPr>
                  <w:rFonts w:ascii="Cambria Math" w:hAnsi="Cambria Math" w:cs="Times New Roman"/>
                </w:rPr>
                <m:t>P</m:t>
              </w:ins>
            </m:r>
          </m:e>
          <m:sub>
            <m:r>
              <w:ins w:id="309" w:author="Guo Zhengyang" w:date="2023-03-12T15:54:00Z">
                <w:rPr>
                  <w:rFonts w:ascii="Cambria Math" w:hAnsi="Cambria Math" w:cs="Times New Roman"/>
                </w:rPr>
                <m:t>0</m:t>
              </w:ins>
            </m:r>
          </m:sub>
        </m:sSub>
      </m:oMath>
      <w:ins w:id="310" w:author="Guo Zhengyang" w:date="2023-03-12T15:52:00Z">
        <w:r w:rsidRPr="00FD02CA">
          <w:rPr>
            <w:rFonts w:ascii="Times New Roman" w:hAnsi="Times New Roman" w:cs="Times New Roman"/>
          </w:rPr>
          <w:t xml:space="preserve"> since we assume that the interaction between DNAbp features </w:t>
        </w:r>
        <w:r w:rsidRPr="00FD02CA">
          <w:rPr>
            <w:rFonts w:ascii="Cambria Math" w:hAnsi="Cambria Math" w:cs="Cambria Math"/>
          </w:rPr>
          <w:t>𝑥</w:t>
        </w:r>
        <w:r w:rsidRPr="00FD02CA">
          <w:rPr>
            <w:rFonts w:ascii="Times New Roman" w:hAnsi="Times New Roman" w:cs="Times New Roman"/>
          </w:rPr>
          <w:t xml:space="preserve"> and Pentabase bias </w:t>
        </w:r>
      </w:ins>
      <m:oMath>
        <m:sSub>
          <m:sSubPr>
            <m:ctrlPr>
              <w:ins w:id="311" w:author="Guo Zhengyang" w:date="2023-03-12T15:54:00Z">
                <w:rPr>
                  <w:rFonts w:ascii="Cambria Math" w:hAnsi="Cambria Math" w:cs="Times New Roman"/>
                  <w:i/>
                  <w:iCs/>
                </w:rPr>
              </w:ins>
            </m:ctrlPr>
          </m:sSubPr>
          <m:e>
            <m:r>
              <w:ins w:id="312" w:author="Guo Zhengyang" w:date="2023-03-12T15:54:00Z">
                <w:rPr>
                  <w:rFonts w:ascii="Cambria Math" w:hAnsi="Cambria Math" w:cs="Times New Roman"/>
                </w:rPr>
                <m:t>P</m:t>
              </w:ins>
            </m:r>
          </m:e>
          <m:sub>
            <m:r>
              <w:ins w:id="313" w:author="Guo Zhengyang" w:date="2023-03-12T15:54:00Z">
                <w:rPr>
                  <w:rFonts w:ascii="Cambria Math" w:hAnsi="Cambria Math" w:cs="Times New Roman"/>
                </w:rPr>
                <m:t>0</m:t>
              </w:ins>
            </m:r>
          </m:sub>
        </m:sSub>
      </m:oMath>
      <w:ins w:id="314" w:author="Guo Zhengyang" w:date="2023-03-12T15:52:00Z">
        <w:r w:rsidRPr="00FD02CA">
          <w:rPr>
            <w:rFonts w:ascii="Times New Roman" w:hAnsi="Times New Roman" w:cs="Times New Roman"/>
          </w:rPr>
          <w:t xml:space="preserve"> is </w:t>
        </w:r>
      </w:ins>
      <m:oMath>
        <m:r>
          <w:ins w:id="315" w:author="Guo Zhengyang" w:date="2023-03-12T15:53:00Z">
            <w:rPr>
              <w:rFonts w:ascii="Cambria Math" w:hAnsi="Cambria Math" w:cs="Times New Roman"/>
            </w:rPr>
            <m:t>P=</m:t>
          </w:ins>
        </m:r>
        <m:sSub>
          <m:sSubPr>
            <m:ctrlPr>
              <w:ins w:id="316" w:author="Guo Zhengyang" w:date="2023-03-12T15:53:00Z">
                <w:rPr>
                  <w:rFonts w:ascii="Cambria Math" w:hAnsi="Cambria Math" w:cs="Times New Roman"/>
                  <w:i/>
                  <w:iCs/>
                </w:rPr>
              </w:ins>
            </m:ctrlPr>
          </m:sSubPr>
          <m:e>
            <m:r>
              <w:ins w:id="317" w:author="Guo Zhengyang" w:date="2023-03-12T15:53:00Z">
                <w:rPr>
                  <w:rFonts w:ascii="Cambria Math" w:hAnsi="Cambria Math" w:cs="Times New Roman"/>
                </w:rPr>
                <m:t>α</m:t>
              </w:ins>
            </m:r>
          </m:e>
          <m:sub>
            <m:r>
              <w:ins w:id="318" w:author="Guo Zhengyang" w:date="2023-03-12T15:53:00Z">
                <w:rPr>
                  <w:rFonts w:ascii="Cambria Math" w:hAnsi="Cambria Math" w:cs="Times New Roman"/>
                </w:rPr>
                <m:t>0</m:t>
              </w:ins>
            </m:r>
          </m:sub>
        </m:sSub>
        <m:r>
          <w:ins w:id="319" w:author="Guo Zhengyang" w:date="2023-03-12T15:53:00Z">
            <w:rPr>
              <w:rFonts w:ascii="Cambria Math" w:hAnsi="Cambria Math" w:cs="Times New Roman"/>
            </w:rPr>
            <m:t>f</m:t>
          </w:ins>
        </m:r>
        <m:d>
          <m:dPr>
            <m:ctrlPr>
              <w:ins w:id="320" w:author="Guo Zhengyang" w:date="2023-03-12T15:53:00Z">
                <w:rPr>
                  <w:rFonts w:ascii="Cambria Math" w:hAnsi="Cambria Math" w:cs="Times New Roman"/>
                  <w:i/>
                  <w:iCs/>
                </w:rPr>
              </w:ins>
            </m:ctrlPr>
          </m:dPr>
          <m:e>
            <m:r>
              <w:ins w:id="321" w:author="Guo Zhengyang" w:date="2023-03-12T15:53:00Z">
                <w:rPr>
                  <w:rFonts w:ascii="Cambria Math" w:hAnsi="Cambria Math" w:cs="Times New Roman"/>
                </w:rPr>
                <m:t>x,</m:t>
              </w:ins>
            </m:r>
            <m:sSub>
              <m:sSubPr>
                <m:ctrlPr>
                  <w:ins w:id="322" w:author="Guo Zhengyang" w:date="2023-03-12T15:53:00Z">
                    <w:rPr>
                      <w:rFonts w:ascii="Cambria Math" w:hAnsi="Cambria Math" w:cs="Times New Roman"/>
                      <w:i/>
                      <w:iCs/>
                    </w:rPr>
                  </w:ins>
                </m:ctrlPr>
              </m:sSubPr>
              <m:e>
                <m:r>
                  <w:ins w:id="323" w:author="Guo Zhengyang" w:date="2023-03-12T15:53:00Z">
                    <w:rPr>
                      <w:rFonts w:ascii="Cambria Math" w:hAnsi="Cambria Math" w:cs="Times New Roman"/>
                    </w:rPr>
                    <m:t>P</m:t>
                  </w:ins>
                </m:r>
              </m:e>
              <m:sub>
                <m:r>
                  <w:ins w:id="324" w:author="Guo Zhengyang" w:date="2023-03-12T15:53:00Z">
                    <w:rPr>
                      <w:rFonts w:ascii="Cambria Math" w:hAnsi="Cambria Math" w:cs="Times New Roman"/>
                    </w:rPr>
                    <m:t>0</m:t>
                  </w:ins>
                </m:r>
              </m:sub>
            </m:sSub>
          </m:e>
        </m:d>
        <m:r>
          <w:ins w:id="325" w:author="Guo Zhengyang" w:date="2023-03-12T15:53:00Z">
            <w:rPr>
              <w:rFonts w:ascii="Cambria Math" w:hAnsi="Cambria Math" w:cs="Times New Roman"/>
            </w:rPr>
            <m:t>≈</m:t>
          </w:ins>
        </m:r>
        <m:sSub>
          <m:sSubPr>
            <m:ctrlPr>
              <w:ins w:id="326" w:author="Guo Zhengyang" w:date="2023-03-12T15:53:00Z">
                <w:rPr>
                  <w:rFonts w:ascii="Cambria Math" w:hAnsi="Cambria Math" w:cs="Times New Roman"/>
                  <w:i/>
                  <w:iCs/>
                </w:rPr>
              </w:ins>
            </m:ctrlPr>
          </m:sSubPr>
          <m:e>
            <m:r>
              <w:ins w:id="327" w:author="Guo Zhengyang" w:date="2023-03-12T15:53:00Z">
                <w:rPr>
                  <w:rFonts w:ascii="Cambria Math" w:hAnsi="Cambria Math" w:cs="Times New Roman"/>
                </w:rPr>
                <m:t>α</m:t>
              </w:ins>
            </m:r>
          </m:e>
          <m:sub>
            <m:r>
              <w:ins w:id="328" w:author="Guo Zhengyang" w:date="2023-03-12T15:53:00Z">
                <w:rPr>
                  <w:rFonts w:ascii="Cambria Math" w:hAnsi="Cambria Math" w:cs="Times New Roman"/>
                </w:rPr>
                <m:t>0</m:t>
              </w:ins>
            </m:r>
          </m:sub>
        </m:sSub>
        <m:r>
          <w:ins w:id="329" w:author="Guo Zhengyang" w:date="2023-03-12T15:53:00Z">
            <w:rPr>
              <w:rFonts w:ascii="Cambria Math" w:hAnsi="Cambria Math" w:cs="Times New Roman"/>
            </w:rPr>
            <m:t>f</m:t>
          </w:ins>
        </m:r>
        <m:d>
          <m:dPr>
            <m:ctrlPr>
              <w:ins w:id="330" w:author="Guo Zhengyang" w:date="2023-03-12T15:53:00Z">
                <w:rPr>
                  <w:rFonts w:ascii="Cambria Math" w:hAnsi="Cambria Math" w:cs="Times New Roman"/>
                  <w:i/>
                  <w:iCs/>
                </w:rPr>
              </w:ins>
            </m:ctrlPr>
          </m:dPr>
          <m:e>
            <m:r>
              <w:ins w:id="331" w:author="Guo Zhengyang" w:date="2023-03-12T15:53:00Z">
                <w:rPr>
                  <w:rFonts w:ascii="Cambria Math" w:hAnsi="Cambria Math" w:cs="Times New Roman"/>
                </w:rPr>
                <m:t>x</m:t>
              </w:ins>
            </m:r>
          </m:e>
        </m:d>
        <m:r>
          <w:ins w:id="332" w:author="Guo Zhengyang" w:date="2023-03-12T15:53:00Z">
            <w:rPr>
              <w:rFonts w:ascii="Cambria Math" w:hAnsi="Cambria Math" w:cs="Times New Roman"/>
            </w:rPr>
            <m:t>*</m:t>
          </w:ins>
        </m:r>
        <m:sSub>
          <m:sSubPr>
            <m:ctrlPr>
              <w:ins w:id="333" w:author="Guo Zhengyang" w:date="2023-03-12T15:53:00Z">
                <w:rPr>
                  <w:rFonts w:ascii="Cambria Math" w:hAnsi="Cambria Math" w:cs="Times New Roman"/>
                  <w:i/>
                  <w:iCs/>
                </w:rPr>
              </w:ins>
            </m:ctrlPr>
          </m:sSubPr>
          <m:e>
            <m:r>
              <w:ins w:id="334" w:author="Guo Zhengyang" w:date="2023-03-12T15:53:00Z">
                <w:rPr>
                  <w:rFonts w:ascii="Cambria Math" w:hAnsi="Cambria Math" w:cs="Times New Roman"/>
                </w:rPr>
                <m:t>P</m:t>
              </w:ins>
            </m:r>
          </m:e>
          <m:sub>
            <m:r>
              <w:ins w:id="335" w:author="Guo Zhengyang" w:date="2023-03-12T15:53:00Z">
                <w:rPr>
                  <w:rFonts w:ascii="Cambria Math" w:hAnsi="Cambria Math" w:cs="Times New Roman"/>
                </w:rPr>
                <m:t>0</m:t>
              </w:ins>
            </m:r>
          </m:sub>
        </m:sSub>
      </m:oMath>
      <w:ins w:id="336" w:author="Guo Zhengyang" w:date="2023-03-12T15:52:00Z">
        <w:r w:rsidRPr="00FD02CA">
          <w:rPr>
            <w:rFonts w:ascii="Times New Roman" w:hAnsi="Times New Roman" w:cs="Times New Roman"/>
          </w:rPr>
          <w:t xml:space="preserve"> (Fig.4 B). Random forest regressor is applied to calculate the </w:t>
        </w:r>
        <w:r w:rsidRPr="00FD02CA">
          <w:rPr>
            <w:rFonts w:ascii="Cambria Math" w:hAnsi="Cambria Math" w:cs="Cambria Math"/>
          </w:rPr>
          <w:t>𝑓</w:t>
        </w:r>
        <w:r w:rsidRPr="00FD02CA">
          <w:rPr>
            <w:rFonts w:ascii="Times New Roman" w:hAnsi="Times New Roman" w:cs="Times New Roman"/>
          </w:rPr>
          <w:t>(</w:t>
        </w:r>
        <w:r w:rsidRPr="00FD02CA">
          <w:rPr>
            <w:rFonts w:ascii="Cambria Math" w:hAnsi="Cambria Math" w:cs="Cambria Math"/>
          </w:rPr>
          <w:t>𝑥</w:t>
        </w:r>
        <w:r w:rsidRPr="00FD02CA">
          <w:rPr>
            <w:rFonts w:ascii="Times New Roman" w:hAnsi="Times New Roman" w:cs="Times New Roman"/>
          </w:rPr>
          <w:t>) of each model</w:t>
        </w:r>
      </w:ins>
      <w:ins w:id="337" w:author="Guo Zhengyang" w:date="2023-03-12T15:53:00Z">
        <w:r>
          <w:rPr>
            <w:rFonts w:ascii="Times New Roman" w:hAnsi="Times New Roman" w:cs="Times New Roman"/>
          </w:rPr>
          <w:t xml:space="preserve"> </w:t>
        </w:r>
      </w:ins>
      <w:ins w:id="338" w:author="Guo Zhengyang" w:date="2023-03-12T15:52:00Z">
        <w:r w:rsidRPr="00FD02CA">
          <w:rPr>
            <w:rFonts w:ascii="Times New Roman" w:hAnsi="Times New Roman" w:cs="Times New Roman"/>
          </w:rPr>
          <w:t xml:space="preserve">independent of the Pentabase bias. In that case, the dependent variable is the quotient of the actual count of mutation cases on the base pair and the Pentabase bias depending on the flanking sequences around it, which can be presented as </w:t>
        </w:r>
      </w:ins>
      <m:oMath>
        <m:f>
          <m:fPr>
            <m:ctrlPr>
              <w:ins w:id="339" w:author="Guo Zhengyang" w:date="2023-03-12T15:54:00Z">
                <w:rPr>
                  <w:rFonts w:ascii="Cambria Math" w:hAnsi="Cambria Math" w:cs="Times New Roman"/>
                  <w:i/>
                </w:rPr>
              </w:ins>
            </m:ctrlPr>
          </m:fPr>
          <m:num>
            <m:r>
              <w:ins w:id="340" w:author="Guo Zhengyang" w:date="2023-03-12T15:54:00Z">
                <w:rPr>
                  <w:rFonts w:ascii="Cambria Math" w:hAnsi="Cambria Math" w:cs="Times New Roman"/>
                </w:rPr>
                <m:t>P</m:t>
              </w:ins>
            </m:r>
          </m:num>
          <m:den>
            <m:r>
              <w:ins w:id="341" w:author="Guo Zhengyang" w:date="2023-03-12T15:55:00Z">
                <w:rPr>
                  <w:rFonts w:ascii="Cambria Math" w:hAnsi="Cambria Math" w:cs="Times New Roman"/>
                </w:rPr>
                <m:t>α</m:t>
              </w:ins>
            </m:r>
            <m:sSub>
              <m:sSubPr>
                <m:ctrlPr>
                  <w:ins w:id="342" w:author="Guo Zhengyang" w:date="2023-03-12T15:55:00Z">
                    <w:rPr>
                      <w:rFonts w:ascii="Cambria Math" w:hAnsi="Cambria Math" w:cs="Times New Roman"/>
                      <w:i/>
                      <w:iCs/>
                    </w:rPr>
                  </w:ins>
                </m:ctrlPr>
              </m:sSubPr>
              <m:e>
                <m:r>
                  <w:ins w:id="343" w:author="Guo Zhengyang" w:date="2023-03-12T15:55:00Z">
                    <w:rPr>
                      <w:rFonts w:ascii="Cambria Math" w:hAnsi="Cambria Math" w:cs="Times New Roman"/>
                    </w:rPr>
                    <m:t>P</m:t>
                  </w:ins>
                </m:r>
              </m:e>
              <m:sub>
                <m:r>
                  <w:ins w:id="344" w:author="Guo Zhengyang" w:date="2023-03-12T15:55:00Z">
                    <w:rPr>
                      <w:rFonts w:ascii="Cambria Math" w:hAnsi="Cambria Math" w:cs="Times New Roman"/>
                    </w:rPr>
                    <m:t>0</m:t>
                  </w:ins>
                </m:r>
              </m:sub>
            </m:sSub>
          </m:den>
        </m:f>
        <m:r>
          <w:ins w:id="345" w:author="Guo Zhengyang" w:date="2023-03-12T15:55:00Z">
            <w:rPr>
              <w:rFonts w:ascii="Cambria Math" w:hAnsi="Cambria Math" w:cs="Times New Roman"/>
            </w:rPr>
            <m:t>=</m:t>
          </w:ins>
        </m:r>
        <m:r>
          <w:ins w:id="346" w:author="Guo Zhengyang" w:date="2023-03-12T15:55:00Z">
            <w:rPr>
              <w:rFonts w:ascii="Cambria Math" w:hAnsi="Cambria Math" w:cs="Times New Roman" w:hint="eastAsia"/>
            </w:rPr>
            <m:t>f</m:t>
          </w:ins>
        </m:r>
        <m:r>
          <w:ins w:id="347" w:author="Guo Zhengyang" w:date="2023-03-12T15:55:00Z">
            <w:rPr>
              <w:rFonts w:ascii="Cambria Math" w:hAnsi="Cambria Math" w:cs="Times New Roman"/>
            </w:rPr>
            <m:t>(x)</m:t>
          </w:ins>
        </m:r>
      </m:oMath>
      <w:ins w:id="348" w:author="Guo Zhengyang" w:date="2023-03-12T15:52:00Z">
        <w:r w:rsidRPr="00FD02CA">
          <w:rPr>
            <w:rFonts w:ascii="Times New Roman" w:hAnsi="Times New Roman" w:cs="Times New Roman"/>
          </w:rPr>
          <w:t>.</w:t>
        </w:r>
        <w:r w:rsidRPr="00FD02CA">
          <w:rPr>
            <w:rFonts w:ascii="Times New Roman" w:hAnsi="Times New Roman" w:cs="Times New Roman"/>
          </w:rPr>
          <w:cr/>
        </w:r>
      </w:ins>
      <w:del w:id="349" w:author="Guo Zhengyang" w:date="2023-03-12T15:52:00Z">
        <w:r w:rsidR="004763C3" w:rsidDel="00FD02CA">
          <w:rPr>
            <w:rFonts w:ascii="Times New Roman" w:hAnsi="Times New Roman" w:cs="Times New Roman"/>
          </w:rPr>
          <w:delText xml:space="preserve">In model II, the mutation frequency of each gene can be calculated as </w:delText>
        </w:r>
      </w:del>
      <m:oMath>
        <m:r>
          <w:del w:id="350" w:author="Guo Zhengyang" w:date="2023-03-12T15:52:00Z">
            <w:rPr>
              <w:rFonts w:ascii="Cambria Math" w:hAnsi="Cambria Math" w:cs="Times New Roman"/>
            </w:rPr>
            <m:t>P=αf</m:t>
          </w:del>
        </m:r>
        <m:d>
          <m:dPr>
            <m:ctrlPr>
              <w:del w:id="351" w:author="Guo Zhengyang" w:date="2023-03-12T15:52:00Z">
                <w:rPr>
                  <w:rFonts w:ascii="Cambria Math" w:hAnsi="Cambria Math" w:cs="Times New Roman"/>
                  <w:i/>
                  <w:iCs/>
                </w:rPr>
              </w:del>
            </m:ctrlPr>
          </m:dPr>
          <m:e>
            <m:r>
              <w:del w:id="352" w:author="Guo Zhengyang" w:date="2023-03-12T15:52:00Z">
                <w:rPr>
                  <w:rFonts w:ascii="Cambria Math" w:hAnsi="Cambria Math" w:cs="Times New Roman"/>
                </w:rPr>
                <m:t>x'</m:t>
              </w:del>
            </m:r>
          </m:e>
        </m:d>
        <m:r>
          <w:del w:id="353" w:author="Guo Zhengyang" w:date="2023-03-12T15:52:00Z">
            <w:rPr>
              <w:rFonts w:ascii="Cambria Math" w:hAnsi="Cambria Math" w:cs="Times New Roman"/>
            </w:rPr>
            <m:t>*</m:t>
          </w:del>
        </m:r>
        <m:sSub>
          <m:sSubPr>
            <m:ctrlPr>
              <w:del w:id="354" w:author="Guo Zhengyang" w:date="2023-03-12T15:52:00Z">
                <w:rPr>
                  <w:rFonts w:ascii="Cambria Math" w:hAnsi="Cambria Math" w:cs="Times New Roman"/>
                  <w:i/>
                  <w:iCs/>
                </w:rPr>
              </w:del>
            </m:ctrlPr>
          </m:sSubPr>
          <m:e>
            <m:r>
              <w:del w:id="355" w:author="Guo Zhengyang" w:date="2023-03-12T15:52:00Z">
                <w:rPr>
                  <w:rFonts w:ascii="Cambria Math" w:hAnsi="Cambria Math" w:cs="Times New Roman"/>
                </w:rPr>
                <m:t>P</m:t>
              </w:del>
            </m:r>
          </m:e>
          <m:sub>
            <m:r>
              <w:del w:id="356" w:author="Guo Zhengyang" w:date="2023-03-12T15:52:00Z">
                <w:rPr>
                  <w:rFonts w:ascii="Cambria Math" w:hAnsi="Cambria Math" w:cs="Times New Roman"/>
                </w:rPr>
                <m:t>0</m:t>
              </w:del>
            </m:r>
          </m:sub>
        </m:sSub>
      </m:oMath>
      <w:del w:id="357" w:author="Guo Zhengyang" w:date="2023-03-12T15:52:00Z">
        <w:r w:rsidR="004763C3" w:rsidDel="00FD02CA">
          <w:rPr>
            <w:rFonts w:ascii="Times New Roman" w:hAnsi="Times New Roman" w:cs="Times New Roman" w:hint="eastAsia"/>
            <w:iCs/>
          </w:rPr>
          <w:delText xml:space="preserve"> </w:delText>
        </w:r>
        <w:r w:rsidR="004763C3" w:rsidDel="00FD02CA">
          <w:rPr>
            <w:rFonts w:ascii="Times New Roman" w:hAnsi="Times New Roman" w:cs="Times New Roman"/>
            <w:iCs/>
          </w:rPr>
          <w:delText>(</w:delText>
        </w:r>
        <w:r w:rsidR="00CC44C6" w:rsidDel="00FD02CA">
          <w:rPr>
            <w:rFonts w:ascii="Times New Roman" w:hAnsi="Times New Roman" w:cs="Times New Roman"/>
            <w:iCs/>
          </w:rPr>
          <w:delText>Fig.4</w:delText>
        </w:r>
        <w:r w:rsidR="004763C3" w:rsidDel="00FD02CA">
          <w:rPr>
            <w:rFonts w:ascii="Times New Roman" w:hAnsi="Times New Roman" w:cs="Times New Roman"/>
            <w:iCs/>
          </w:rPr>
          <w:delText xml:space="preserve"> B). </w:delText>
        </w:r>
      </w:del>
      <m:oMath>
        <m:sSub>
          <m:sSubPr>
            <m:ctrlPr>
              <w:del w:id="358" w:author="Guo Zhengyang" w:date="2023-03-12T15:52:00Z">
                <w:rPr>
                  <w:rFonts w:ascii="Cambria Math" w:hAnsi="Cambria Math" w:cs="Times New Roman"/>
                  <w:i/>
                  <w:iCs/>
                </w:rPr>
              </w:del>
            </m:ctrlPr>
          </m:sSubPr>
          <m:e>
            <m:r>
              <w:del w:id="359" w:author="Guo Zhengyang" w:date="2023-03-12T15:52:00Z">
                <w:rPr>
                  <w:rFonts w:ascii="Cambria Math" w:hAnsi="Cambria Math" w:cs="Times New Roman"/>
                </w:rPr>
                <m:t>P</m:t>
              </w:del>
            </m:r>
          </m:e>
          <m:sub>
            <m:r>
              <w:del w:id="360" w:author="Guo Zhengyang" w:date="2023-03-12T15:52:00Z">
                <w:rPr>
                  <w:rFonts w:ascii="Cambria Math" w:hAnsi="Cambria Math" w:cs="Times New Roman"/>
                </w:rPr>
                <m:t>0</m:t>
              </w:del>
            </m:r>
          </m:sub>
        </m:sSub>
      </m:oMath>
      <w:del w:id="361" w:author="Guo Zhengyang" w:date="2023-03-12T15:52:00Z">
        <w:r w:rsidR="004763C3" w:rsidDel="00FD02CA">
          <w:rPr>
            <w:rFonts w:ascii="Times New Roman" w:hAnsi="Times New Roman" w:cs="Times New Roman" w:hint="eastAsia"/>
            <w:iCs/>
          </w:rPr>
          <w:delText xml:space="preserve"> </w:delText>
        </w:r>
        <w:r w:rsidR="004763C3" w:rsidDel="00FD02CA">
          <w:rPr>
            <w:rFonts w:ascii="Times New Roman" w:hAnsi="Times New Roman" w:cs="Times New Roman"/>
            <w:iCs/>
          </w:rPr>
          <w:delText>represents the pentabase mutation frequency</w:delText>
        </w:r>
      </w:del>
      <w:ins w:id="362" w:author="飯野　雄一" w:date="2023-01-18T21:50:00Z">
        <w:del w:id="363" w:author="Guo Zhengyang" w:date="2023-03-12T15:52:00Z">
          <w:r w:rsidR="0083139B" w:rsidDel="00FD02CA">
            <w:rPr>
              <w:rFonts w:ascii="Times New Roman" w:hAnsi="Times New Roman" w:cs="Times New Roman"/>
              <w:iCs/>
            </w:rPr>
            <w:delText xml:space="preserve"> determined from the MMP dataset (Fig. 2E-H)</w:delText>
          </w:r>
        </w:del>
      </w:ins>
      <w:del w:id="364" w:author="Guo Zhengyang" w:date="2023-03-12T15:52:00Z">
        <w:r w:rsidR="004763C3" w:rsidDel="00FD02CA">
          <w:rPr>
            <w:rFonts w:ascii="Times New Roman" w:hAnsi="Times New Roman" w:cs="Times New Roman"/>
            <w:iCs/>
          </w:rPr>
          <w:delText>, which directly reflects the chemical property of EMS, an</w:delText>
        </w:r>
        <w:commentRangeStart w:id="365"/>
        <w:r w:rsidR="004763C3" w:rsidDel="00FD02CA">
          <w:rPr>
            <w:rFonts w:ascii="Times New Roman" w:hAnsi="Times New Roman" w:cs="Times New Roman"/>
            <w:iCs/>
          </w:rPr>
          <w:delText xml:space="preserve">d </w:delText>
        </w:r>
      </w:del>
      <m:oMath>
        <m:r>
          <w:del w:id="366" w:author="Guo Zhengyang" w:date="2023-03-12T15:52:00Z">
            <w:rPr>
              <w:rFonts w:ascii="Cambria Math" w:hAnsi="Cambria Math" w:cs="Times New Roman"/>
            </w:rPr>
            <m:t>x'</m:t>
          </w:del>
        </m:r>
      </m:oMath>
      <w:del w:id="367" w:author="Guo Zhengyang" w:date="2023-03-12T15:52:00Z">
        <w:r w:rsidR="004763C3" w:rsidDel="00FD02CA">
          <w:rPr>
            <w:rFonts w:ascii="Times New Roman" w:hAnsi="Times New Roman" w:cs="Times New Roman"/>
            <w:iCs/>
          </w:rPr>
          <w:delText xml:space="preserve"> re</w:delText>
        </w:r>
        <w:commentRangeEnd w:id="365"/>
        <w:r w:rsidR="00B11457" w:rsidDel="00FD02CA">
          <w:rPr>
            <w:rStyle w:val="af0"/>
          </w:rPr>
          <w:commentReference w:id="365"/>
        </w:r>
        <w:r w:rsidR="004763C3" w:rsidDel="00FD02CA">
          <w:rPr>
            <w:rFonts w:ascii="Times New Roman" w:hAnsi="Times New Roman" w:cs="Times New Roman"/>
            <w:iCs/>
          </w:rPr>
          <w:delText xml:space="preserve">presents all the </w:delText>
        </w:r>
      </w:del>
      <w:del w:id="368" w:author="Guo Zhengyang" w:date="2023-03-12T15:21:00Z">
        <w:r w:rsidR="004763C3" w:rsidDel="00E34353">
          <w:rPr>
            <w:rFonts w:ascii="Times New Roman" w:hAnsi="Times New Roman" w:cs="Times New Roman"/>
            <w:iCs/>
          </w:rPr>
          <w:delText>epigenetic</w:delText>
        </w:r>
      </w:del>
      <w:del w:id="369" w:author="Guo Zhengyang" w:date="2023-03-12T15:52:00Z">
        <w:r w:rsidR="004763C3" w:rsidDel="00FD02CA">
          <w:rPr>
            <w:rFonts w:ascii="Times New Roman" w:hAnsi="Times New Roman" w:cs="Times New Roman"/>
            <w:iCs/>
          </w:rPr>
          <w:delText xml:space="preserve"> features. Random forest regressor is applied to calculate the </w:delText>
        </w:r>
      </w:del>
      <m:oMath>
        <m:r>
          <w:del w:id="370" w:author="Guo Zhengyang" w:date="2023-03-12T15:52:00Z">
            <w:rPr>
              <w:rFonts w:ascii="Cambria Math" w:hAnsi="Cambria Math" w:cs="Times New Roman"/>
            </w:rPr>
            <m:t>f</m:t>
          </w:del>
        </m:r>
        <m:d>
          <m:dPr>
            <m:ctrlPr>
              <w:del w:id="371" w:author="Guo Zhengyang" w:date="2023-03-12T15:52:00Z">
                <w:rPr>
                  <w:rFonts w:ascii="Cambria Math" w:hAnsi="Cambria Math" w:cs="Times New Roman"/>
                  <w:i/>
                  <w:iCs/>
                </w:rPr>
              </w:del>
            </m:ctrlPr>
          </m:dPr>
          <m:e>
            <m:r>
              <w:del w:id="372" w:author="Guo Zhengyang" w:date="2023-03-12T15:52:00Z">
                <w:rPr>
                  <w:rFonts w:ascii="Cambria Math" w:hAnsi="Cambria Math" w:cs="Times New Roman"/>
                </w:rPr>
                <m:t>x'</m:t>
              </w:del>
            </m:r>
          </m:e>
        </m:d>
      </m:oMath>
      <w:del w:id="373" w:author="Guo Zhengyang" w:date="2023-03-12T15:52:00Z">
        <w:r w:rsidR="004763C3" w:rsidDel="00FD02CA">
          <w:rPr>
            <w:rFonts w:ascii="Times New Roman" w:hAnsi="Times New Roman" w:cs="Times New Roman" w:hint="eastAsia"/>
          </w:rPr>
          <w:delText xml:space="preserve"> </w:delText>
        </w:r>
        <w:r w:rsidR="004763C3" w:rsidDel="00FD02CA">
          <w:rPr>
            <w:rFonts w:ascii="Times New Roman" w:hAnsi="Times New Roman" w:cs="Times New Roman"/>
          </w:rPr>
          <w:delText>of each model.</w:delText>
        </w:r>
      </w:del>
    </w:p>
    <w:p w14:paraId="27D683C5" w14:textId="77777777" w:rsidR="004763C3" w:rsidRPr="00C82413" w:rsidRDefault="004763C3" w:rsidP="00C52E46">
      <w:pPr>
        <w:rPr>
          <w:rFonts w:ascii="Times New Roman" w:hAnsi="Times New Roman" w:cs="Times New Roman"/>
        </w:rPr>
      </w:pPr>
    </w:p>
    <w:p w14:paraId="6B89E864" w14:textId="429D4FCB" w:rsidR="004763C3" w:rsidRDefault="004763C3" w:rsidP="00C52E46">
      <w:pPr>
        <w:rPr>
          <w:rFonts w:ascii="Times New Roman" w:hAnsi="Times New Roman" w:cs="Times New Roman"/>
        </w:rPr>
      </w:pPr>
      <w:r>
        <w:rPr>
          <w:rFonts w:ascii="Times New Roman" w:hAnsi="Times New Roman" w:cs="Times New Roman"/>
        </w:rPr>
        <w:t>While comparing the mutation number in the MMP dataset with the total mutation expectation every 100000 bp, the previously unexplained mutation probability variation</w:t>
      </w:r>
      <w:r w:rsidR="000A2D5C">
        <w:rPr>
          <w:rFonts w:ascii="Times New Roman" w:hAnsi="Times New Roman" w:cs="Times New Roman"/>
        </w:rPr>
        <w:t xml:space="preserve"> </w:t>
      </w:r>
      <w:r>
        <w:rPr>
          <w:rFonts w:ascii="Times New Roman" w:hAnsi="Times New Roman" w:cs="Times New Roman"/>
        </w:rPr>
        <w:t>(</w:t>
      </w:r>
      <w:r w:rsidR="00CC44C6">
        <w:rPr>
          <w:rFonts w:ascii="Times New Roman" w:hAnsi="Times New Roman" w:cs="Times New Roman"/>
        </w:rPr>
        <w:t>Fig.</w:t>
      </w:r>
      <w:r>
        <w:rPr>
          <w:rFonts w:ascii="Times New Roman" w:hAnsi="Times New Roman" w:cs="Times New Roman"/>
        </w:rPr>
        <w:t>4 C) was fully demonstrated in both Model I and Model II. (</w:t>
      </w:r>
      <w:r w:rsidR="00CC44C6">
        <w:rPr>
          <w:rFonts w:ascii="Times New Roman" w:hAnsi="Times New Roman" w:cs="Times New Roman"/>
        </w:rPr>
        <w:t>Fig.</w:t>
      </w:r>
      <w:r>
        <w:rPr>
          <w:rFonts w:ascii="Times New Roman" w:hAnsi="Times New Roman" w:cs="Times New Roman"/>
        </w:rPr>
        <w:t>4 D, E). Then I looked into the total 44,761 genes, the mutation number accurately matches the predicted expectation. (</w:t>
      </w:r>
      <w:r w:rsidR="00CC44C6">
        <w:rPr>
          <w:rFonts w:ascii="Times New Roman" w:hAnsi="Times New Roman" w:cs="Times New Roman"/>
        </w:rPr>
        <w:t>Fig.</w:t>
      </w:r>
      <w:r>
        <w:rPr>
          <w:rFonts w:ascii="Times New Roman" w:hAnsi="Times New Roman" w:cs="Times New Roman"/>
        </w:rPr>
        <w:t xml:space="preserve">4 </w:t>
      </w:r>
      <w:r w:rsidR="0089634A">
        <w:rPr>
          <w:rFonts w:ascii="Times New Roman" w:hAnsi="Times New Roman" w:cs="Times New Roman"/>
        </w:rPr>
        <w:t>F</w:t>
      </w:r>
      <w:r>
        <w:rPr>
          <w:rFonts w:ascii="Times New Roman" w:hAnsi="Times New Roman" w:cs="Times New Roman"/>
        </w:rPr>
        <w:t>). When I look closely at the map created by this model, almost every silent region is considered (</w:t>
      </w:r>
      <w:r w:rsidR="00CC44C6">
        <w:rPr>
          <w:rFonts w:ascii="Times New Roman" w:hAnsi="Times New Roman" w:cs="Times New Roman"/>
        </w:rPr>
        <w:t>Fig.4</w:t>
      </w:r>
      <w:r>
        <w:rPr>
          <w:rFonts w:ascii="Times New Roman" w:hAnsi="Times New Roman" w:cs="Times New Roman"/>
        </w:rPr>
        <w:t xml:space="preserve"> H-L). An EMS mutation probability map is made based on the 737 EMS mutated strains from the MMP project and 22 </w:t>
      </w:r>
      <w:del w:id="374" w:author="Guo Zhengyang" w:date="2023-03-12T15:21:00Z">
        <w:r w:rsidDel="00E34353">
          <w:rPr>
            <w:rFonts w:ascii="Times New Roman" w:hAnsi="Times New Roman" w:cs="Times New Roman"/>
          </w:rPr>
          <w:delText>epigenetic</w:delText>
        </w:r>
      </w:del>
      <w:ins w:id="375" w:author="Guo Zhengyang" w:date="2023-03-12T15:21:00Z">
        <w:r w:rsidR="00E34353">
          <w:rPr>
            <w:rFonts w:ascii="Times New Roman" w:hAnsi="Times New Roman" w:cs="Times New Roman"/>
          </w:rPr>
          <w:t>DNA-binding protein</w:t>
        </w:r>
      </w:ins>
      <w:r>
        <w:rPr>
          <w:rFonts w:ascii="Times New Roman" w:hAnsi="Times New Roman" w:cs="Times New Roman"/>
        </w:rPr>
        <w:t xml:space="preserve"> features. Although there are over 600 </w:t>
      </w:r>
      <w:del w:id="376" w:author="Guo Zhengyang" w:date="2023-03-12T15:21:00Z">
        <w:r w:rsidDel="00E34353">
          <w:rPr>
            <w:rFonts w:ascii="Times New Roman" w:hAnsi="Times New Roman" w:cs="Times New Roman"/>
          </w:rPr>
          <w:delText>epigenetic</w:delText>
        </w:r>
      </w:del>
      <w:ins w:id="377" w:author="Guo Zhengyang" w:date="2023-03-12T15:21:00Z">
        <w:r w:rsidR="00E34353">
          <w:rPr>
            <w:rFonts w:ascii="Times New Roman" w:hAnsi="Times New Roman" w:cs="Times New Roman"/>
          </w:rPr>
          <w:t>DNA-binding protein</w:t>
        </w:r>
      </w:ins>
      <w:r>
        <w:rPr>
          <w:rFonts w:ascii="Times New Roman" w:hAnsi="Times New Roman" w:cs="Times New Roman"/>
        </w:rPr>
        <w:t xml:space="preserve"> datasets available, those selected 22 features have been able to build a reliable model already.</w:t>
      </w:r>
    </w:p>
    <w:p w14:paraId="24A53DA4" w14:textId="3E015966" w:rsidR="004763C3" w:rsidRPr="00747132" w:rsidRDefault="004763C3" w:rsidP="00747132">
      <w:pPr>
        <w:jc w:val="center"/>
        <w:rPr>
          <w:rFonts w:ascii="Times New Roman" w:hAnsi="Times New Roman" w:cs="Times New Roman"/>
          <w:b/>
          <w:bCs/>
        </w:rPr>
      </w:pPr>
      <w:r w:rsidRPr="00FD12DC">
        <w:rPr>
          <w:rFonts w:ascii="Times New Roman" w:hAnsi="Times New Roman" w:cs="Times New Roman"/>
          <w:noProof/>
          <w:lang w:eastAsia="ja-JP"/>
        </w:rPr>
        <w:lastRenderedPageBreak/>
        <w:drawing>
          <wp:inline distT="0" distB="0" distL="0" distR="0" wp14:anchorId="60AC86F0" wp14:editId="49D46E98">
            <wp:extent cx="5315527" cy="641636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t="2387" b="2387"/>
                    <a:stretch>
                      <a:fillRect/>
                    </a:stretch>
                  </pic:blipFill>
                  <pic:spPr bwMode="auto">
                    <a:xfrm>
                      <a:off x="0" y="0"/>
                      <a:ext cx="5319811" cy="6421532"/>
                    </a:xfrm>
                    <a:prstGeom prst="rect">
                      <a:avLst/>
                    </a:prstGeom>
                    <a:noFill/>
                    <a:ln>
                      <a:noFill/>
                    </a:ln>
                    <a:extLst>
                      <a:ext uri="{53640926-AAD7-44D8-BBD7-CCE9431645EC}">
                        <a14:shadowObscured xmlns:a14="http://schemas.microsoft.com/office/drawing/2010/main"/>
                      </a:ext>
                    </a:extLst>
                  </pic:spPr>
                </pic:pic>
              </a:graphicData>
            </a:graphic>
          </wp:inline>
        </w:drawing>
      </w:r>
      <w:ins w:id="378" w:author="飯野　雄一" w:date="2023-01-18T21:56:00Z">
        <w:del w:id="379" w:author="Guo Zhengyang" w:date="2023-03-12T15:56:00Z">
          <w:r w:rsidR="00B547E4" w:rsidDel="00933041">
            <w:rPr>
              <w:rStyle w:val="af8"/>
              <w:rFonts w:ascii="Times New Roman" w:hAnsi="Times New Roman" w:cs="Times New Roman"/>
              <w:b/>
              <w:bCs/>
            </w:rPr>
            <w:footnoteReference w:id="1"/>
          </w:r>
        </w:del>
      </w:ins>
      <w:r w:rsidRPr="00747132">
        <w:rPr>
          <w:rFonts w:ascii="Times New Roman" w:hAnsi="Times New Roman" w:cs="Times New Roman"/>
          <w:b/>
          <w:bCs/>
        </w:rPr>
        <w:t>Figure 4. Mutation frequency can be predicted with two different machine-learning models.</w:t>
      </w:r>
    </w:p>
    <w:p w14:paraId="7C418C50" w14:textId="1BDADB1C" w:rsidR="00FD71B6" w:rsidRPr="00BD1408" w:rsidRDefault="004763C3" w:rsidP="00C52E46">
      <w:pPr>
        <w:rPr>
          <w:rFonts w:ascii="Times New Roman" w:hAnsi="Times New Roman" w:cs="Times New Roman"/>
          <w:sz w:val="18"/>
          <w:szCs w:val="18"/>
        </w:rPr>
      </w:pPr>
      <w:r w:rsidRPr="00BD1408">
        <w:rPr>
          <w:rFonts w:ascii="Times New Roman" w:hAnsi="Times New Roman" w:cs="Times New Roman" w:hint="eastAsia"/>
          <w:sz w:val="18"/>
          <w:szCs w:val="18"/>
        </w:rPr>
        <w:t>A</w:t>
      </w:r>
      <w:r w:rsidRPr="00BD1408">
        <w:rPr>
          <w:rFonts w:ascii="Times New Roman" w:hAnsi="Times New Roman" w:cs="Times New Roman"/>
          <w:sz w:val="18"/>
          <w:szCs w:val="18"/>
        </w:rPr>
        <w:t xml:space="preserve">-B) </w:t>
      </w:r>
      <w:r w:rsidR="00AF3DD7">
        <w:rPr>
          <w:rFonts w:ascii="Times New Roman" w:hAnsi="Times New Roman" w:cs="Times New Roman"/>
          <w:sz w:val="18"/>
          <w:szCs w:val="18"/>
        </w:rPr>
        <w:t>S</w:t>
      </w:r>
      <w:r w:rsidR="00AF3DD7" w:rsidRPr="00BD1408">
        <w:rPr>
          <w:rFonts w:ascii="Times New Roman" w:hAnsi="Times New Roman" w:cs="Times New Roman"/>
          <w:sz w:val="18"/>
          <w:szCs w:val="18"/>
        </w:rPr>
        <w:t xml:space="preserve">chematic </w:t>
      </w:r>
      <w:r w:rsidRPr="00BD1408">
        <w:rPr>
          <w:rFonts w:ascii="Times New Roman" w:hAnsi="Times New Roman" w:cs="Times New Roman"/>
          <w:sz w:val="18"/>
          <w:szCs w:val="18"/>
        </w:rPr>
        <w:t xml:space="preserve">diagram of two different random forest models. A) In model I, </w:t>
      </w:r>
      <w:r w:rsidR="00DB1C3A" w:rsidRPr="00DB1C3A">
        <w:rPr>
          <w:rFonts w:ascii="Times New Roman" w:hAnsi="Times New Roman" w:cs="Times New Roman"/>
          <w:sz w:val="18"/>
          <w:szCs w:val="18"/>
        </w:rPr>
        <w:t xml:space="preserve">mutation frequency is </w:t>
      </w:r>
      <w:commentRangeStart w:id="383"/>
      <w:del w:id="384" w:author="飯野　雄一" w:date="2023-01-18T21:39:00Z">
        <w:r w:rsidR="00DB1C3A" w:rsidRPr="00DB1C3A" w:rsidDel="00B26248">
          <w:rPr>
            <w:rFonts w:ascii="Times New Roman" w:hAnsi="Times New Roman" w:cs="Times New Roman"/>
            <w:sz w:val="18"/>
            <w:szCs w:val="18"/>
          </w:rPr>
          <w:delText>calculated</w:delText>
        </w:r>
      </w:del>
      <w:commentRangeEnd w:id="383"/>
      <w:r w:rsidR="00B26248">
        <w:rPr>
          <w:rStyle w:val="af0"/>
        </w:rPr>
        <w:commentReference w:id="383"/>
      </w:r>
      <w:del w:id="385" w:author="飯野　雄一" w:date="2023-01-18T21:39:00Z">
        <w:r w:rsidR="00DB1C3A" w:rsidRPr="00DB1C3A" w:rsidDel="00B26248">
          <w:rPr>
            <w:rFonts w:ascii="Times New Roman" w:hAnsi="Times New Roman" w:cs="Times New Roman"/>
            <w:sz w:val="18"/>
            <w:szCs w:val="18"/>
          </w:rPr>
          <w:delText xml:space="preserve"> </w:delText>
        </w:r>
      </w:del>
      <w:ins w:id="386" w:author="飯野　雄一" w:date="2023-01-18T21:39:00Z">
        <w:r w:rsidR="00B26248">
          <w:rPr>
            <w:rFonts w:ascii="Times New Roman" w:hAnsi="Times New Roman" w:cs="Times New Roman"/>
            <w:sz w:val="18"/>
            <w:szCs w:val="18"/>
          </w:rPr>
          <w:t xml:space="preserve"> predicted directly </w:t>
        </w:r>
      </w:ins>
      <w:r w:rsidR="00504046">
        <w:rPr>
          <w:rFonts w:ascii="Times New Roman" w:hAnsi="Times New Roman" w:cs="Times New Roman"/>
          <w:sz w:val="18"/>
          <w:szCs w:val="18"/>
        </w:rPr>
        <w:t>by</w:t>
      </w:r>
      <w:r w:rsidR="00DB1C3A" w:rsidRPr="00DB1C3A">
        <w:rPr>
          <w:rFonts w:ascii="Times New Roman" w:hAnsi="Times New Roman" w:cs="Times New Roman"/>
          <w:sz w:val="18"/>
          <w:szCs w:val="18"/>
        </w:rPr>
        <w:t xml:space="preserve"> </w:t>
      </w:r>
      <w:del w:id="387" w:author="Guo Zhengyang" w:date="2023-03-12T15:21:00Z">
        <w:r w:rsidR="00DB1C3A" w:rsidRPr="00DB1C3A" w:rsidDel="00E34353">
          <w:rPr>
            <w:rFonts w:ascii="Times New Roman" w:hAnsi="Times New Roman" w:cs="Times New Roman"/>
            <w:sz w:val="18"/>
            <w:szCs w:val="18"/>
          </w:rPr>
          <w:delText>epigenetic</w:delText>
        </w:r>
      </w:del>
      <w:ins w:id="388" w:author="Guo Zhengyang" w:date="2023-03-12T15:21:00Z">
        <w:r w:rsidR="00E34353">
          <w:rPr>
            <w:rFonts w:ascii="Times New Roman" w:hAnsi="Times New Roman" w:cs="Times New Roman"/>
            <w:sz w:val="18"/>
            <w:szCs w:val="18"/>
          </w:rPr>
          <w:t>DNA-binding protein</w:t>
        </w:r>
      </w:ins>
      <w:r w:rsidR="00DB1C3A" w:rsidRPr="00DB1C3A">
        <w:rPr>
          <w:rFonts w:ascii="Times New Roman" w:hAnsi="Times New Roman" w:cs="Times New Roman"/>
          <w:sz w:val="18"/>
          <w:szCs w:val="18"/>
        </w:rPr>
        <w:t xml:space="preserve"> features</w:t>
      </w:r>
      <w:r w:rsidR="00AF3DD7" w:rsidRPr="00AF3DD7">
        <w:rPr>
          <w:rFonts w:ascii="Times New Roman" w:hAnsi="Times New Roman" w:cs="Times New Roman"/>
          <w:sz w:val="18"/>
          <w:szCs w:val="18"/>
        </w:rPr>
        <w:t xml:space="preserve"> </w:t>
      </w:r>
      <w:r w:rsidR="00AF3DD7">
        <w:rPr>
          <w:rFonts w:ascii="Times New Roman" w:hAnsi="Times New Roman" w:cs="Times New Roman"/>
          <w:sz w:val="18"/>
          <w:szCs w:val="18"/>
        </w:rPr>
        <w:t xml:space="preserve">and </w:t>
      </w:r>
      <w:r w:rsidR="00504046">
        <w:rPr>
          <w:rFonts w:ascii="Times New Roman" w:hAnsi="Times New Roman" w:cs="Times New Roman"/>
          <w:sz w:val="18"/>
          <w:szCs w:val="18"/>
        </w:rPr>
        <w:t xml:space="preserve">the </w:t>
      </w:r>
      <w:r w:rsidR="00AF3DD7" w:rsidRPr="00DB1C3A">
        <w:rPr>
          <w:rFonts w:ascii="Times New Roman" w:hAnsi="Times New Roman" w:cs="Times New Roman"/>
          <w:sz w:val="18"/>
          <w:szCs w:val="18"/>
        </w:rPr>
        <w:t xml:space="preserve">pentabase </w:t>
      </w:r>
      <w:ins w:id="389" w:author="飯野　雄一" w:date="2023-01-18T21:38:00Z">
        <w:r w:rsidR="00B26248">
          <w:rPr>
            <w:rFonts w:ascii="Times New Roman" w:hAnsi="Times New Roman" w:cs="Times New Roman"/>
            <w:sz w:val="18"/>
            <w:szCs w:val="18"/>
          </w:rPr>
          <w:t xml:space="preserve">sequence </w:t>
        </w:r>
      </w:ins>
      <w:del w:id="390" w:author="飯野　雄一" w:date="2023-01-18T21:38:00Z">
        <w:r w:rsidR="00AF3DD7" w:rsidRPr="00DB1C3A" w:rsidDel="00B26248">
          <w:rPr>
            <w:rFonts w:ascii="Times New Roman" w:hAnsi="Times New Roman" w:cs="Times New Roman"/>
            <w:sz w:val="18"/>
            <w:szCs w:val="18"/>
          </w:rPr>
          <w:delText xml:space="preserve">bias </w:delText>
        </w:r>
      </w:del>
      <w:r w:rsidR="00AF3DD7">
        <w:rPr>
          <w:rFonts w:ascii="Times New Roman" w:hAnsi="Times New Roman" w:cs="Times New Roman"/>
          <w:sz w:val="18"/>
          <w:szCs w:val="18"/>
        </w:rPr>
        <w:t xml:space="preserve">at </w:t>
      </w:r>
      <w:ins w:id="391" w:author="飯野　雄一" w:date="2023-01-18T21:54:00Z">
        <w:r w:rsidR="00B547E4">
          <w:rPr>
            <w:rFonts w:ascii="Times New Roman" w:hAnsi="Times New Roman" w:cs="Times New Roman"/>
            <w:sz w:val="18"/>
            <w:szCs w:val="18"/>
          </w:rPr>
          <w:t>once</w:t>
        </w:r>
      </w:ins>
      <w:del w:id="392" w:author="飯野　雄一" w:date="2023-01-18T21:54:00Z">
        <w:r w:rsidR="00AF3DD7" w:rsidDel="00B547E4">
          <w:rPr>
            <w:rFonts w:ascii="Times New Roman" w:hAnsi="Times New Roman" w:cs="Times New Roman"/>
            <w:sz w:val="18"/>
            <w:szCs w:val="18"/>
          </w:rPr>
          <w:delText>a time</w:delText>
        </w:r>
      </w:del>
      <w:r w:rsidR="00DB1C3A" w:rsidRPr="00DB1C3A">
        <w:rPr>
          <w:rFonts w:ascii="Times New Roman" w:hAnsi="Times New Roman" w:cs="Times New Roman"/>
          <w:sz w:val="18"/>
          <w:szCs w:val="18"/>
        </w:rPr>
        <w:t>.</w:t>
      </w:r>
      <w:r w:rsidR="00AF3DD7">
        <w:rPr>
          <w:rFonts w:ascii="Times New Roman" w:hAnsi="Times New Roman" w:cs="Times New Roman"/>
          <w:sz w:val="18"/>
          <w:szCs w:val="18"/>
        </w:rPr>
        <w:t xml:space="preserve"> F</w:t>
      </w:r>
      <w:r w:rsidR="00AF3DD7" w:rsidRPr="00BD1408">
        <w:rPr>
          <w:rFonts w:ascii="Times New Roman" w:hAnsi="Times New Roman" w:cs="Times New Roman"/>
          <w:sz w:val="18"/>
          <w:szCs w:val="18"/>
        </w:rPr>
        <w:t xml:space="preserve">or </w:t>
      </w:r>
      <w:r w:rsidRPr="00BD1408">
        <w:rPr>
          <w:rFonts w:ascii="Times New Roman" w:hAnsi="Times New Roman" w:cs="Times New Roman"/>
          <w:sz w:val="18"/>
          <w:szCs w:val="18"/>
        </w:rPr>
        <w:t>example, if the</w:t>
      </w:r>
      <w:bookmarkStart w:id="393" w:name="_Hlk124895369"/>
      <w:r w:rsidRPr="00BD1408">
        <w:rPr>
          <w:rFonts w:ascii="Times New Roman" w:hAnsi="Times New Roman" w:cs="Times New Roman"/>
          <w:sz w:val="18"/>
          <w:szCs w:val="18"/>
        </w:rPr>
        <w:t xml:space="preserve"> </w:t>
      </w:r>
      <w:r w:rsidR="00E51EEB">
        <w:rPr>
          <w:rFonts w:ascii="Times New Roman" w:hAnsi="Times New Roman" w:cs="Times New Roman"/>
          <w:sz w:val="18"/>
          <w:szCs w:val="18"/>
        </w:rPr>
        <w:t xml:space="preserve">two </w:t>
      </w:r>
      <w:r w:rsidR="00F80B64">
        <w:rPr>
          <w:rFonts w:ascii="Times New Roman" w:hAnsi="Times New Roman" w:cs="Times New Roman"/>
          <w:sz w:val="18"/>
          <w:szCs w:val="18"/>
        </w:rPr>
        <w:t>guanine</w:t>
      </w:r>
      <w:r w:rsidR="00785FB6">
        <w:rPr>
          <w:rFonts w:ascii="Times New Roman" w:hAnsi="Times New Roman" w:cs="Times New Roman"/>
          <w:sz w:val="18"/>
          <w:szCs w:val="18"/>
        </w:rPr>
        <w:t xml:space="preserve"> residues colored in </w:t>
      </w:r>
      <w:r w:rsidR="00F80B64">
        <w:rPr>
          <w:rFonts w:ascii="Times New Roman" w:hAnsi="Times New Roman" w:cs="Times New Roman"/>
          <w:sz w:val="18"/>
          <w:szCs w:val="18"/>
        </w:rPr>
        <w:t>orange</w:t>
      </w:r>
      <w:r w:rsidRPr="00BD1408">
        <w:rPr>
          <w:rFonts w:ascii="Times New Roman" w:hAnsi="Times New Roman" w:cs="Times New Roman"/>
          <w:sz w:val="18"/>
          <w:szCs w:val="18"/>
        </w:rPr>
        <w:t xml:space="preserve"> ha</w:t>
      </w:r>
      <w:r w:rsidR="00E51EEB">
        <w:rPr>
          <w:rFonts w:ascii="Times New Roman" w:hAnsi="Times New Roman" w:cs="Times New Roman"/>
          <w:sz w:val="18"/>
          <w:szCs w:val="18"/>
        </w:rPr>
        <w:t>d</w:t>
      </w:r>
      <w:r w:rsidRPr="00BD1408">
        <w:rPr>
          <w:rFonts w:ascii="Times New Roman" w:hAnsi="Times New Roman" w:cs="Times New Roman"/>
          <w:sz w:val="18"/>
          <w:szCs w:val="18"/>
        </w:rPr>
        <w:t xml:space="preserve"> the same </w:t>
      </w:r>
      <w:del w:id="394" w:author="Guo Zhengyang" w:date="2023-03-12T15:21:00Z">
        <w:r w:rsidR="00E51EEB" w:rsidDel="00E34353">
          <w:rPr>
            <w:rFonts w:ascii="Times New Roman" w:hAnsi="Times New Roman" w:cs="Times New Roman"/>
            <w:sz w:val="18"/>
            <w:szCs w:val="18"/>
          </w:rPr>
          <w:delText>epigenetic</w:delText>
        </w:r>
      </w:del>
      <w:ins w:id="395" w:author="Guo Zhengyang" w:date="2023-03-12T15:21:00Z">
        <w:r w:rsidR="00E34353">
          <w:rPr>
            <w:rFonts w:ascii="Times New Roman" w:hAnsi="Times New Roman" w:cs="Times New Roman"/>
            <w:sz w:val="18"/>
            <w:szCs w:val="18"/>
          </w:rPr>
          <w:t>DNA-binding protein</w:t>
        </w:r>
      </w:ins>
      <w:r w:rsidR="00E51EEB">
        <w:rPr>
          <w:rFonts w:ascii="Times New Roman" w:hAnsi="Times New Roman" w:cs="Times New Roman"/>
          <w:sz w:val="18"/>
          <w:szCs w:val="18"/>
        </w:rPr>
        <w:t xml:space="preserve"> </w:t>
      </w:r>
      <w:r w:rsidRPr="00BD1408">
        <w:rPr>
          <w:rFonts w:ascii="Times New Roman" w:hAnsi="Times New Roman" w:cs="Times New Roman"/>
          <w:sz w:val="18"/>
          <w:szCs w:val="18"/>
        </w:rPr>
        <w:t xml:space="preserve">features and </w:t>
      </w:r>
      <w:r w:rsidR="00785FB6">
        <w:rPr>
          <w:rFonts w:ascii="Times New Roman" w:hAnsi="Times New Roman" w:cs="Times New Roman"/>
          <w:sz w:val="18"/>
          <w:szCs w:val="18"/>
        </w:rPr>
        <w:t>the pentabase bias</w:t>
      </w:r>
      <w:del w:id="396" w:author="飯野　雄一" w:date="2023-01-18T21:54:00Z">
        <w:r w:rsidR="00E51EEB" w:rsidDel="00B547E4">
          <w:rPr>
            <w:rFonts w:ascii="Times New Roman" w:hAnsi="Times New Roman" w:cs="Times New Roman"/>
            <w:sz w:val="18"/>
            <w:szCs w:val="18"/>
          </w:rPr>
          <w:delText xml:space="preserve"> </w:delText>
        </w:r>
      </w:del>
      <w:r w:rsidRPr="00BD1408">
        <w:rPr>
          <w:rFonts w:ascii="Times New Roman" w:hAnsi="Times New Roman" w:cs="Times New Roman"/>
          <w:sz w:val="18"/>
          <w:szCs w:val="18"/>
        </w:rPr>
        <w:t xml:space="preserve">, they </w:t>
      </w:r>
      <w:r w:rsidR="00D53DB2">
        <w:rPr>
          <w:rFonts w:ascii="Times New Roman" w:hAnsi="Times New Roman" w:cs="Times New Roman"/>
          <w:sz w:val="18"/>
          <w:szCs w:val="18"/>
        </w:rPr>
        <w:t>are</w:t>
      </w:r>
      <w:r w:rsidR="00D53DB2" w:rsidRPr="00BD1408">
        <w:rPr>
          <w:rFonts w:ascii="Times New Roman" w:hAnsi="Times New Roman" w:cs="Times New Roman"/>
          <w:sz w:val="18"/>
          <w:szCs w:val="18"/>
        </w:rPr>
        <w:t xml:space="preserve"> </w:t>
      </w:r>
      <w:r w:rsidRPr="00BD1408">
        <w:rPr>
          <w:rFonts w:ascii="Times New Roman" w:hAnsi="Times New Roman" w:cs="Times New Roman"/>
          <w:sz w:val="18"/>
          <w:szCs w:val="18"/>
        </w:rPr>
        <w:t xml:space="preserve">considered to have </w:t>
      </w:r>
      <w:r w:rsidR="00D53DB2">
        <w:rPr>
          <w:rFonts w:ascii="Times New Roman" w:hAnsi="Times New Roman" w:cs="Times New Roman"/>
          <w:sz w:val="18"/>
          <w:szCs w:val="18"/>
        </w:rPr>
        <w:t>equ</w:t>
      </w:r>
      <w:r w:rsidR="00DB1C3A">
        <w:rPr>
          <w:rFonts w:ascii="Times New Roman" w:hAnsi="Times New Roman" w:cs="Times New Roman"/>
          <w:sz w:val="18"/>
          <w:szCs w:val="18"/>
        </w:rPr>
        <w:t>al mutation rate</w:t>
      </w:r>
      <w:r w:rsidRPr="00BD1408">
        <w:rPr>
          <w:rFonts w:ascii="Times New Roman" w:hAnsi="Times New Roman" w:cs="Times New Roman"/>
          <w:sz w:val="18"/>
          <w:szCs w:val="18"/>
        </w:rPr>
        <w:t xml:space="preserve">. If one of them </w:t>
      </w:r>
      <w:r w:rsidR="00785FB6">
        <w:rPr>
          <w:rFonts w:ascii="Times New Roman" w:hAnsi="Times New Roman" w:cs="Times New Roman"/>
          <w:sz w:val="18"/>
          <w:szCs w:val="18"/>
        </w:rPr>
        <w:t>was</w:t>
      </w:r>
      <w:r w:rsidR="00785FB6" w:rsidRPr="00BD1408">
        <w:rPr>
          <w:rFonts w:ascii="Times New Roman" w:hAnsi="Times New Roman" w:cs="Times New Roman"/>
          <w:sz w:val="18"/>
          <w:szCs w:val="18"/>
        </w:rPr>
        <w:t xml:space="preserve"> </w:t>
      </w:r>
      <w:r w:rsidRPr="00BD1408">
        <w:rPr>
          <w:rFonts w:ascii="Times New Roman" w:hAnsi="Times New Roman" w:cs="Times New Roman"/>
          <w:sz w:val="18"/>
          <w:szCs w:val="18"/>
        </w:rPr>
        <w:t xml:space="preserve">mutated, the </w:t>
      </w:r>
      <w:r w:rsidR="00785FB6">
        <w:rPr>
          <w:rFonts w:ascii="Times New Roman" w:hAnsi="Times New Roman" w:cs="Times New Roman"/>
          <w:sz w:val="18"/>
          <w:szCs w:val="18"/>
        </w:rPr>
        <w:t>mutation probability</w:t>
      </w:r>
      <w:r w:rsidR="00785FB6" w:rsidRPr="00BD1408">
        <w:rPr>
          <w:rFonts w:ascii="Times New Roman" w:hAnsi="Times New Roman" w:cs="Times New Roman"/>
          <w:sz w:val="18"/>
          <w:szCs w:val="18"/>
        </w:rPr>
        <w:t xml:space="preserve"> </w:t>
      </w:r>
      <w:r w:rsidRPr="00BD1408">
        <w:rPr>
          <w:rFonts w:ascii="Times New Roman" w:hAnsi="Times New Roman" w:cs="Times New Roman"/>
          <w:sz w:val="18"/>
          <w:szCs w:val="18"/>
        </w:rPr>
        <w:t xml:space="preserve">of </w:t>
      </w:r>
      <w:r w:rsidR="00785FB6">
        <w:rPr>
          <w:rFonts w:ascii="Times New Roman" w:hAnsi="Times New Roman" w:cs="Times New Roman"/>
          <w:sz w:val="18"/>
          <w:szCs w:val="18"/>
        </w:rPr>
        <w:t xml:space="preserve">such </w:t>
      </w:r>
      <w:r w:rsidR="00F80B64">
        <w:rPr>
          <w:rFonts w:ascii="Times New Roman" w:hAnsi="Times New Roman" w:cs="Times New Roman"/>
          <w:sz w:val="18"/>
          <w:szCs w:val="18"/>
        </w:rPr>
        <w:t>guanine</w:t>
      </w:r>
      <w:r w:rsidR="00785FB6">
        <w:rPr>
          <w:rFonts w:ascii="Times New Roman" w:hAnsi="Times New Roman" w:cs="Times New Roman"/>
          <w:sz w:val="18"/>
          <w:szCs w:val="18"/>
        </w:rPr>
        <w:t xml:space="preserve"> residue is calculated </w:t>
      </w:r>
      <w:r w:rsidR="00BB529A">
        <w:rPr>
          <w:rFonts w:ascii="Times New Roman" w:hAnsi="Times New Roman" w:cs="Times New Roman"/>
          <w:sz w:val="18"/>
          <w:szCs w:val="18"/>
        </w:rPr>
        <w:t xml:space="preserve">as </w:t>
      </w:r>
      <m:oMath>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2</m:t>
            </m:r>
          </m:den>
        </m:f>
      </m:oMath>
      <w:r w:rsidR="00F80B64">
        <w:rPr>
          <w:rFonts w:ascii="Times New Roman" w:hAnsi="Times New Roman" w:cs="Times New Roman"/>
          <w:sz w:val="18"/>
          <w:szCs w:val="18"/>
        </w:rPr>
        <w:t>, similarly, the mutation probability of the cytosine which is colored green is 1</w:t>
      </w:r>
      <w:r w:rsidRPr="00BD1408">
        <w:rPr>
          <w:rFonts w:ascii="Times New Roman" w:hAnsi="Times New Roman" w:cs="Times New Roman" w:hint="eastAsia"/>
          <w:sz w:val="18"/>
          <w:szCs w:val="18"/>
        </w:rPr>
        <w:t>.</w:t>
      </w:r>
      <w:bookmarkEnd w:id="393"/>
      <w:r w:rsidRPr="00BD1408">
        <w:rPr>
          <w:rFonts w:ascii="Times New Roman" w:hAnsi="Times New Roman" w:cs="Times New Roman"/>
          <w:sz w:val="18"/>
          <w:szCs w:val="18"/>
        </w:rPr>
        <w:t xml:space="preserve"> B) In model II,</w:t>
      </w:r>
      <w:r w:rsidR="00F80B64">
        <w:rPr>
          <w:rFonts w:ascii="Times New Roman" w:hAnsi="Times New Roman" w:cs="Times New Roman"/>
          <w:sz w:val="18"/>
          <w:szCs w:val="18"/>
        </w:rPr>
        <w:t xml:space="preserve"> the calculational approach is much alike that in Model I except that the</w:t>
      </w:r>
      <w:r w:rsidRPr="00BD1408">
        <w:rPr>
          <w:rFonts w:ascii="Times New Roman" w:hAnsi="Times New Roman" w:cs="Times New Roman"/>
          <w:sz w:val="18"/>
          <w:szCs w:val="18"/>
        </w:rPr>
        <w:t xml:space="preserve"> mutation frequency is </w:t>
      </w:r>
      <w:r w:rsidR="00BB529A">
        <w:rPr>
          <w:rFonts w:ascii="Times New Roman" w:hAnsi="Times New Roman" w:cs="Times New Roman"/>
          <w:sz w:val="18"/>
          <w:szCs w:val="18"/>
        </w:rPr>
        <w:t xml:space="preserve">calculated </w:t>
      </w:r>
      <w:r w:rsidR="00E54507">
        <w:rPr>
          <w:rFonts w:ascii="Times New Roman" w:hAnsi="Times New Roman" w:cs="Times New Roman"/>
          <w:sz w:val="18"/>
          <w:szCs w:val="18"/>
        </w:rPr>
        <w:t>by</w:t>
      </w:r>
      <w:r w:rsidR="00BB529A">
        <w:rPr>
          <w:rFonts w:ascii="Times New Roman" w:hAnsi="Times New Roman" w:cs="Times New Roman"/>
          <w:sz w:val="18"/>
          <w:szCs w:val="18"/>
        </w:rPr>
        <w:t xml:space="preserve"> </w:t>
      </w:r>
      <w:r w:rsidRPr="00BD1408">
        <w:rPr>
          <w:rFonts w:ascii="Times New Roman" w:hAnsi="Times New Roman" w:cs="Times New Roman"/>
          <w:sz w:val="18"/>
          <w:szCs w:val="18"/>
        </w:rPr>
        <w:t xml:space="preserve">the </w:t>
      </w:r>
      <w:del w:id="397" w:author="Guo Zhengyang" w:date="2023-03-12T15:21:00Z">
        <w:r w:rsidDel="00E34353">
          <w:rPr>
            <w:rFonts w:ascii="Times New Roman" w:hAnsi="Times New Roman" w:cs="Times New Roman"/>
            <w:sz w:val="18"/>
            <w:szCs w:val="18"/>
          </w:rPr>
          <w:delText>epigenetic</w:delText>
        </w:r>
      </w:del>
      <w:ins w:id="398" w:author="Guo Zhengyang" w:date="2023-03-12T15:21:00Z">
        <w:r w:rsidR="00E34353">
          <w:rPr>
            <w:rFonts w:ascii="Times New Roman" w:hAnsi="Times New Roman" w:cs="Times New Roman"/>
            <w:sz w:val="18"/>
            <w:szCs w:val="18"/>
          </w:rPr>
          <w:t>DNA-binding protein</w:t>
        </w:r>
      </w:ins>
      <w:r>
        <w:rPr>
          <w:rFonts w:ascii="Times New Roman" w:hAnsi="Times New Roman" w:cs="Times New Roman"/>
          <w:sz w:val="18"/>
          <w:szCs w:val="18"/>
        </w:rPr>
        <w:t xml:space="preserve"> features</w:t>
      </w:r>
      <w:r w:rsidR="00E54507">
        <w:rPr>
          <w:rFonts w:ascii="Times New Roman" w:hAnsi="Times New Roman" w:cs="Times New Roman"/>
          <w:sz w:val="18"/>
          <w:szCs w:val="18"/>
        </w:rPr>
        <w:t xml:space="preserve"> separately from pentabase bias</w:t>
      </w:r>
      <w:r w:rsidRPr="00BD1408">
        <w:rPr>
          <w:rFonts w:ascii="Times New Roman" w:hAnsi="Times New Roman" w:cs="Times New Roman"/>
          <w:sz w:val="18"/>
          <w:szCs w:val="18"/>
        </w:rPr>
        <w:t xml:space="preserve">. C) </w:t>
      </w:r>
      <w:r w:rsidR="00504046">
        <w:rPr>
          <w:rFonts w:ascii="Times New Roman" w:hAnsi="Times New Roman" w:cs="Times New Roman"/>
          <w:sz w:val="18"/>
          <w:szCs w:val="18"/>
        </w:rPr>
        <w:t>C</w:t>
      </w:r>
      <w:r w:rsidRPr="00BD1408">
        <w:rPr>
          <w:rFonts w:ascii="Times New Roman" w:hAnsi="Times New Roman" w:cs="Times New Roman"/>
          <w:sz w:val="18"/>
          <w:szCs w:val="18"/>
        </w:rPr>
        <w:t>orrelation between the mutation number</w:t>
      </w:r>
      <w:r w:rsidR="00B60498" w:rsidRPr="00BD1408">
        <w:rPr>
          <w:rFonts w:ascii="Times New Roman" w:hAnsi="Times New Roman" w:cs="Times New Roman"/>
          <w:sz w:val="18"/>
          <w:szCs w:val="18"/>
        </w:rPr>
        <w:t xml:space="preserve"> </w:t>
      </w:r>
      <w:r w:rsidR="00B60498">
        <w:rPr>
          <w:rFonts w:ascii="Times New Roman" w:hAnsi="Times New Roman" w:cs="Times New Roman"/>
          <w:sz w:val="18"/>
          <w:szCs w:val="18"/>
        </w:rPr>
        <w:t>in</w:t>
      </w:r>
      <w:r w:rsidR="00B60498" w:rsidRPr="00BD1408">
        <w:rPr>
          <w:rFonts w:ascii="Times New Roman" w:hAnsi="Times New Roman" w:cs="Times New Roman"/>
          <w:sz w:val="18"/>
          <w:szCs w:val="18"/>
        </w:rPr>
        <w:t xml:space="preserve"> </w:t>
      </w:r>
      <w:r w:rsidR="00B60498">
        <w:rPr>
          <w:rFonts w:ascii="Times New Roman" w:hAnsi="Times New Roman" w:cs="Times New Roman"/>
          <w:sz w:val="18"/>
          <w:szCs w:val="18"/>
        </w:rPr>
        <w:t>every 300,000</w:t>
      </w:r>
      <w:r w:rsidR="00B60498" w:rsidRPr="00BD1408">
        <w:rPr>
          <w:rFonts w:ascii="Times New Roman" w:hAnsi="Times New Roman" w:cs="Times New Roman"/>
          <w:sz w:val="18"/>
          <w:szCs w:val="18"/>
        </w:rPr>
        <w:t xml:space="preserve"> bp</w:t>
      </w:r>
      <w:r w:rsidRPr="00BD1408">
        <w:rPr>
          <w:rFonts w:ascii="Times New Roman" w:hAnsi="Times New Roman" w:cs="Times New Roman"/>
          <w:sz w:val="18"/>
          <w:szCs w:val="18"/>
        </w:rPr>
        <w:t xml:space="preserve"> </w:t>
      </w:r>
      <w:r w:rsidR="00B60498">
        <w:rPr>
          <w:rFonts w:ascii="Times New Roman" w:hAnsi="Times New Roman" w:cs="Times New Roman"/>
          <w:sz w:val="18"/>
          <w:szCs w:val="18"/>
        </w:rPr>
        <w:t>in</w:t>
      </w:r>
      <w:r w:rsidRPr="00BD1408">
        <w:rPr>
          <w:rFonts w:ascii="Times New Roman" w:hAnsi="Times New Roman" w:cs="Times New Roman"/>
          <w:sz w:val="18"/>
          <w:szCs w:val="18"/>
        </w:rPr>
        <w:t xml:space="preserve"> the MMP dataset </w:t>
      </w:r>
      <w:r w:rsidR="00B8752E">
        <w:rPr>
          <w:rFonts w:ascii="Times New Roman" w:hAnsi="Times New Roman" w:cs="Times New Roman"/>
          <w:sz w:val="18"/>
          <w:szCs w:val="18"/>
        </w:rPr>
        <w:t xml:space="preserve">(that is, actual mutation number) </w:t>
      </w:r>
      <w:r w:rsidRPr="00BD1408">
        <w:rPr>
          <w:rFonts w:ascii="Times New Roman" w:hAnsi="Times New Roman" w:cs="Times New Roman"/>
          <w:sz w:val="18"/>
          <w:szCs w:val="18"/>
        </w:rPr>
        <w:t xml:space="preserve">and </w:t>
      </w:r>
      <w:r w:rsidR="00B60498">
        <w:rPr>
          <w:rFonts w:ascii="Times New Roman" w:hAnsi="Times New Roman" w:cs="Times New Roman"/>
          <w:sz w:val="18"/>
          <w:szCs w:val="18"/>
        </w:rPr>
        <w:t>th</w:t>
      </w:r>
      <w:r w:rsidR="00B8752E">
        <w:rPr>
          <w:rFonts w:ascii="Times New Roman" w:hAnsi="Times New Roman" w:cs="Times New Roman"/>
          <w:sz w:val="18"/>
          <w:szCs w:val="18"/>
        </w:rPr>
        <w:t>at</w:t>
      </w:r>
      <w:r w:rsidR="00B60498">
        <w:rPr>
          <w:rFonts w:ascii="Times New Roman" w:hAnsi="Times New Roman" w:cs="Times New Roman"/>
          <w:sz w:val="18"/>
          <w:szCs w:val="18"/>
        </w:rPr>
        <w:t xml:space="preserve"> predicted by </w:t>
      </w:r>
      <w:r w:rsidRPr="00BD1408">
        <w:rPr>
          <w:rFonts w:ascii="Times New Roman" w:hAnsi="Times New Roman" w:cs="Times New Roman"/>
          <w:sz w:val="18"/>
          <w:szCs w:val="18"/>
        </w:rPr>
        <w:t xml:space="preserve">the model </w:t>
      </w:r>
      <w:r w:rsidR="00B8752E">
        <w:rPr>
          <w:rFonts w:ascii="Times New Roman" w:hAnsi="Times New Roman" w:cs="Times New Roman"/>
          <w:sz w:val="18"/>
          <w:szCs w:val="18"/>
        </w:rPr>
        <w:t>in which</w:t>
      </w:r>
      <w:r w:rsidR="00B60498">
        <w:rPr>
          <w:rFonts w:ascii="Times New Roman" w:hAnsi="Times New Roman" w:cs="Times New Roman"/>
          <w:sz w:val="18"/>
          <w:szCs w:val="18"/>
        </w:rPr>
        <w:t xml:space="preserve"> </w:t>
      </w:r>
      <w:r w:rsidR="00B8752E">
        <w:rPr>
          <w:rFonts w:ascii="Times New Roman" w:hAnsi="Times New Roman" w:cs="Times New Roman"/>
          <w:sz w:val="18"/>
          <w:szCs w:val="18"/>
        </w:rPr>
        <w:t xml:space="preserve">solely </w:t>
      </w:r>
      <w:r w:rsidRPr="00BD1408">
        <w:rPr>
          <w:rFonts w:ascii="Times New Roman" w:hAnsi="Times New Roman" w:cs="Times New Roman"/>
          <w:sz w:val="18"/>
          <w:szCs w:val="18"/>
        </w:rPr>
        <w:t>pentabase bias</w:t>
      </w:r>
      <w:r w:rsidR="00B8752E">
        <w:rPr>
          <w:rFonts w:ascii="Times New Roman" w:hAnsi="Times New Roman" w:cs="Times New Roman"/>
          <w:sz w:val="18"/>
          <w:szCs w:val="18"/>
        </w:rPr>
        <w:t xml:space="preserve"> had been considered</w:t>
      </w:r>
      <w:r w:rsidRPr="00BD1408">
        <w:rPr>
          <w:rFonts w:ascii="Times New Roman" w:hAnsi="Times New Roman" w:cs="Times New Roman"/>
          <w:sz w:val="18"/>
          <w:szCs w:val="18"/>
        </w:rPr>
        <w:t xml:space="preserve">. D) </w:t>
      </w:r>
      <w:r w:rsidR="00B60498">
        <w:rPr>
          <w:rFonts w:ascii="Times New Roman" w:hAnsi="Times New Roman" w:cs="Times New Roman"/>
          <w:sz w:val="18"/>
          <w:szCs w:val="18"/>
        </w:rPr>
        <w:t>C</w:t>
      </w:r>
      <w:r w:rsidRPr="00BD1408">
        <w:rPr>
          <w:rFonts w:ascii="Times New Roman" w:hAnsi="Times New Roman" w:cs="Times New Roman"/>
          <w:sz w:val="18"/>
          <w:szCs w:val="18"/>
        </w:rPr>
        <w:t xml:space="preserve">orrelation between the </w:t>
      </w:r>
      <w:r w:rsidR="00B8752E">
        <w:rPr>
          <w:rFonts w:ascii="Times New Roman" w:hAnsi="Times New Roman" w:cs="Times New Roman"/>
          <w:sz w:val="18"/>
          <w:szCs w:val="18"/>
        </w:rPr>
        <w:t xml:space="preserve">actual </w:t>
      </w:r>
      <w:r w:rsidRPr="00BD1408">
        <w:rPr>
          <w:rFonts w:ascii="Times New Roman" w:hAnsi="Times New Roman" w:cs="Times New Roman"/>
          <w:sz w:val="18"/>
          <w:szCs w:val="18"/>
        </w:rPr>
        <w:t xml:space="preserve">mutation number and the result of model </w:t>
      </w:r>
      <w:r w:rsidR="00B8752E">
        <w:rPr>
          <w:rFonts w:ascii="Times New Roman" w:hAnsi="Times New Roman" w:cs="Times New Roman"/>
          <w:sz w:val="18"/>
          <w:szCs w:val="18"/>
        </w:rPr>
        <w:t>I</w:t>
      </w:r>
      <w:r w:rsidRPr="00BD1408">
        <w:rPr>
          <w:rFonts w:ascii="Times New Roman" w:hAnsi="Times New Roman" w:cs="Times New Roman"/>
          <w:sz w:val="18"/>
          <w:szCs w:val="18"/>
        </w:rPr>
        <w:t xml:space="preserve">I. E) </w:t>
      </w:r>
      <w:r w:rsidR="00B8752E">
        <w:rPr>
          <w:rFonts w:ascii="Times New Roman" w:hAnsi="Times New Roman" w:cs="Times New Roman"/>
          <w:sz w:val="18"/>
          <w:szCs w:val="18"/>
        </w:rPr>
        <w:t>C</w:t>
      </w:r>
      <w:r w:rsidRPr="00BD1408">
        <w:rPr>
          <w:rFonts w:ascii="Times New Roman" w:hAnsi="Times New Roman" w:cs="Times New Roman"/>
          <w:sz w:val="18"/>
          <w:szCs w:val="18"/>
        </w:rPr>
        <w:t xml:space="preserve">orrelation between the </w:t>
      </w:r>
      <w:r w:rsidR="00B8752E">
        <w:rPr>
          <w:rFonts w:ascii="Times New Roman" w:hAnsi="Times New Roman" w:cs="Times New Roman"/>
          <w:sz w:val="18"/>
          <w:szCs w:val="18"/>
        </w:rPr>
        <w:t xml:space="preserve">actual </w:t>
      </w:r>
      <w:r w:rsidRPr="00BD1408">
        <w:rPr>
          <w:rFonts w:ascii="Times New Roman" w:hAnsi="Times New Roman" w:cs="Times New Roman"/>
          <w:sz w:val="18"/>
          <w:szCs w:val="18"/>
        </w:rPr>
        <w:t xml:space="preserve">mutation number and the result of model I. F) </w:t>
      </w:r>
      <w:r w:rsidR="000A2D5C">
        <w:rPr>
          <w:rFonts w:ascii="Times New Roman" w:hAnsi="Times New Roman" w:cs="Times New Roman"/>
          <w:sz w:val="18"/>
          <w:szCs w:val="18"/>
        </w:rPr>
        <w:t>C</w:t>
      </w:r>
      <w:r w:rsidR="000A2D5C" w:rsidRPr="00BD1408">
        <w:rPr>
          <w:rFonts w:ascii="Times New Roman" w:hAnsi="Times New Roman" w:cs="Times New Roman"/>
          <w:sz w:val="18"/>
          <w:szCs w:val="18"/>
        </w:rPr>
        <w:t xml:space="preserve">orrelation between the </w:t>
      </w:r>
      <w:r w:rsidR="000A2D5C">
        <w:rPr>
          <w:rFonts w:ascii="Times New Roman" w:hAnsi="Times New Roman" w:cs="Times New Roman"/>
          <w:sz w:val="18"/>
          <w:szCs w:val="18"/>
        </w:rPr>
        <w:t xml:space="preserve">number of </w:t>
      </w:r>
      <w:r w:rsidR="000A2D5C" w:rsidRPr="00BD1408">
        <w:rPr>
          <w:rFonts w:ascii="Times New Roman" w:hAnsi="Times New Roman" w:cs="Times New Roman"/>
          <w:sz w:val="18"/>
          <w:szCs w:val="18"/>
        </w:rPr>
        <w:lastRenderedPageBreak/>
        <w:t>mutation</w:t>
      </w:r>
      <w:r w:rsidR="000A2D5C">
        <w:rPr>
          <w:rFonts w:ascii="Times New Roman" w:hAnsi="Times New Roman" w:cs="Times New Roman"/>
          <w:sz w:val="18"/>
          <w:szCs w:val="18"/>
        </w:rPr>
        <w:t>s</w:t>
      </w:r>
      <w:r w:rsidR="000A2D5C" w:rsidRPr="00BD1408">
        <w:rPr>
          <w:rFonts w:ascii="Times New Roman" w:hAnsi="Times New Roman" w:cs="Times New Roman"/>
          <w:sz w:val="18"/>
          <w:szCs w:val="18"/>
        </w:rPr>
        <w:t xml:space="preserve"> predicted by model I and the </w:t>
      </w:r>
      <w:r w:rsidR="000A2D5C">
        <w:rPr>
          <w:rFonts w:ascii="Times New Roman" w:hAnsi="Times New Roman" w:cs="Times New Roman"/>
          <w:sz w:val="18"/>
          <w:szCs w:val="18"/>
        </w:rPr>
        <w:t xml:space="preserve">actual </w:t>
      </w:r>
      <w:r w:rsidR="000A2D5C" w:rsidRPr="00BD1408">
        <w:rPr>
          <w:rFonts w:ascii="Times New Roman" w:hAnsi="Times New Roman" w:cs="Times New Roman"/>
          <w:sz w:val="18"/>
          <w:szCs w:val="18"/>
        </w:rPr>
        <w:t>mutation number in 44</w:t>
      </w:r>
      <w:r w:rsidR="000A2D5C">
        <w:rPr>
          <w:rFonts w:ascii="Times New Roman" w:hAnsi="Times New Roman" w:cs="Times New Roman"/>
          <w:sz w:val="18"/>
          <w:szCs w:val="18"/>
        </w:rPr>
        <w:t>,</w:t>
      </w:r>
      <w:r w:rsidR="000A2D5C" w:rsidRPr="00BD1408">
        <w:rPr>
          <w:rFonts w:ascii="Times New Roman" w:hAnsi="Times New Roman" w:cs="Times New Roman"/>
          <w:sz w:val="18"/>
          <w:szCs w:val="18"/>
        </w:rPr>
        <w:t xml:space="preserve">671 </w:t>
      </w:r>
      <w:r w:rsidR="000A2D5C" w:rsidRPr="00BD1408">
        <w:rPr>
          <w:rFonts w:ascii="Times New Roman" w:hAnsi="Times New Roman" w:cs="Times New Roman"/>
          <w:i/>
          <w:iCs/>
          <w:sz w:val="18"/>
          <w:szCs w:val="18"/>
        </w:rPr>
        <w:t>C. elegans</w:t>
      </w:r>
      <w:r w:rsidR="000A2D5C" w:rsidRPr="00BD1408">
        <w:rPr>
          <w:rFonts w:ascii="Times New Roman" w:hAnsi="Times New Roman" w:cs="Times New Roman"/>
          <w:sz w:val="18"/>
          <w:szCs w:val="18"/>
        </w:rPr>
        <w:t xml:space="preserve"> genes</w:t>
      </w:r>
      <w:r w:rsidR="000A2D5C">
        <w:rPr>
          <w:rFonts w:ascii="Times New Roman" w:hAnsi="Times New Roman" w:cs="Times New Roman"/>
          <w:sz w:val="18"/>
          <w:szCs w:val="18"/>
        </w:rPr>
        <w:t xml:space="preserve"> which were mutated in the MMP dataset</w:t>
      </w:r>
      <w:r w:rsidR="000A2D5C" w:rsidRPr="00BD1408">
        <w:rPr>
          <w:rFonts w:ascii="Times New Roman" w:hAnsi="Times New Roman" w:cs="Times New Roman"/>
          <w:sz w:val="18"/>
          <w:szCs w:val="18"/>
        </w:rPr>
        <w:t xml:space="preserve">. </w:t>
      </w:r>
      <w:r w:rsidRPr="00BD1408">
        <w:rPr>
          <w:rFonts w:ascii="Times New Roman" w:hAnsi="Times New Roman" w:cs="Times New Roman"/>
          <w:sz w:val="18"/>
          <w:szCs w:val="18"/>
        </w:rPr>
        <w:t xml:space="preserve">G) </w:t>
      </w:r>
      <w:r w:rsidR="000A2D5C">
        <w:rPr>
          <w:rFonts w:ascii="Times New Roman" w:hAnsi="Times New Roman" w:cs="Times New Roman"/>
          <w:sz w:val="18"/>
          <w:szCs w:val="18"/>
        </w:rPr>
        <w:t>Line chart that represent</w:t>
      </w:r>
      <w:r w:rsidR="000A2D5C" w:rsidRPr="00117C42">
        <w:rPr>
          <w:rFonts w:ascii="Times New Roman" w:hAnsi="Times New Roman" w:cs="Times New Roman"/>
          <w:sz w:val="18"/>
          <w:szCs w:val="18"/>
        </w:rPr>
        <w:t xml:space="preserve"> </w:t>
      </w:r>
      <w:r w:rsidR="000A2D5C">
        <w:rPr>
          <w:rFonts w:ascii="Times New Roman" w:hAnsi="Times New Roman" w:cs="Times New Roman"/>
          <w:sz w:val="18"/>
          <w:szCs w:val="18"/>
        </w:rPr>
        <w:t>actual mutation number, prediction of model I, and prediction by the pentabase bias in every 100,000 bp along with the chromosomes.</w:t>
      </w:r>
      <w:r w:rsidRPr="00BD1408">
        <w:rPr>
          <w:rFonts w:ascii="Times New Roman" w:hAnsi="Times New Roman" w:cs="Times New Roman"/>
          <w:sz w:val="18"/>
          <w:szCs w:val="18"/>
        </w:rPr>
        <w:t xml:space="preserve"> H-L) Compar</w:t>
      </w:r>
      <w:ins w:id="399" w:author="飯野　雄一" w:date="2023-01-18T22:23:00Z">
        <w:r w:rsidR="001A0BB2">
          <w:rPr>
            <w:rFonts w:ascii="Times New Roman" w:hAnsi="Times New Roman" w:cs="Times New Roman"/>
            <w:sz w:val="18"/>
            <w:szCs w:val="18"/>
          </w:rPr>
          <w:t>ison</w:t>
        </w:r>
      </w:ins>
      <w:del w:id="400" w:author="飯野　雄一" w:date="2023-01-18T22:23:00Z">
        <w:r w:rsidRPr="00BD1408" w:rsidDel="001A0BB2">
          <w:rPr>
            <w:rFonts w:ascii="Times New Roman" w:hAnsi="Times New Roman" w:cs="Times New Roman"/>
            <w:sz w:val="18"/>
            <w:szCs w:val="18"/>
          </w:rPr>
          <w:delText>ing</w:delText>
        </w:r>
      </w:del>
      <w:r w:rsidRPr="00BD1408">
        <w:rPr>
          <w:rFonts w:ascii="Times New Roman" w:hAnsi="Times New Roman" w:cs="Times New Roman"/>
          <w:sz w:val="18"/>
          <w:szCs w:val="18"/>
        </w:rPr>
        <w:t xml:space="preserve"> </w:t>
      </w:r>
      <w:ins w:id="401" w:author="飯野　雄一" w:date="2023-01-18T22:23:00Z">
        <w:r w:rsidR="001A0BB2">
          <w:rPr>
            <w:rFonts w:ascii="Times New Roman" w:hAnsi="Times New Roman" w:cs="Times New Roman"/>
            <w:sz w:val="18"/>
            <w:szCs w:val="18"/>
          </w:rPr>
          <w:t xml:space="preserve">between </w:t>
        </w:r>
      </w:ins>
      <w:r w:rsidRPr="00BD1408">
        <w:rPr>
          <w:rFonts w:ascii="Times New Roman" w:hAnsi="Times New Roman" w:cs="Times New Roman"/>
          <w:sz w:val="18"/>
          <w:szCs w:val="18"/>
        </w:rPr>
        <w:t xml:space="preserve">the model </w:t>
      </w:r>
      <w:del w:id="402" w:author="飯野　雄一" w:date="2023-01-18T22:23:00Z">
        <w:r w:rsidRPr="00BD1408" w:rsidDel="001A0BB2">
          <w:rPr>
            <w:rFonts w:ascii="Times New Roman" w:hAnsi="Times New Roman" w:cs="Times New Roman"/>
            <w:sz w:val="18"/>
            <w:szCs w:val="18"/>
          </w:rPr>
          <w:delText>to</w:delText>
        </w:r>
      </w:del>
      <w:r w:rsidRPr="00BD1408">
        <w:rPr>
          <w:rFonts w:ascii="Times New Roman" w:hAnsi="Times New Roman" w:cs="Times New Roman"/>
          <w:sz w:val="18"/>
          <w:szCs w:val="18"/>
        </w:rPr>
        <w:t xml:space="preserve"> the MMP dataset. H) Prediction of model I on Chromosome V 1</w:t>
      </w:r>
      <w:r>
        <w:rPr>
          <w:rFonts w:ascii="Times New Roman" w:hAnsi="Times New Roman" w:cs="Times New Roman"/>
          <w:sz w:val="18"/>
          <w:szCs w:val="18"/>
        </w:rPr>
        <w:t>,</w:t>
      </w:r>
      <w:r w:rsidRPr="00BD1408">
        <w:rPr>
          <w:rFonts w:ascii="Times New Roman" w:hAnsi="Times New Roman" w:cs="Times New Roman"/>
          <w:sz w:val="18"/>
          <w:szCs w:val="18"/>
        </w:rPr>
        <w:t>800</w:t>
      </w:r>
      <w:r>
        <w:rPr>
          <w:rFonts w:ascii="Times New Roman" w:hAnsi="Times New Roman" w:cs="Times New Roman"/>
          <w:sz w:val="18"/>
          <w:szCs w:val="18"/>
        </w:rPr>
        <w:t>,</w:t>
      </w:r>
      <w:r w:rsidRPr="00BD1408">
        <w:rPr>
          <w:rFonts w:ascii="Times New Roman" w:hAnsi="Times New Roman" w:cs="Times New Roman"/>
          <w:sz w:val="18"/>
          <w:szCs w:val="18"/>
        </w:rPr>
        <w:t>000~3</w:t>
      </w:r>
      <w:r>
        <w:rPr>
          <w:rFonts w:ascii="Times New Roman" w:hAnsi="Times New Roman" w:cs="Times New Roman"/>
          <w:sz w:val="18"/>
          <w:szCs w:val="18"/>
        </w:rPr>
        <w:t>,</w:t>
      </w:r>
      <w:r w:rsidRPr="00BD1408">
        <w:rPr>
          <w:rFonts w:ascii="Times New Roman" w:hAnsi="Times New Roman" w:cs="Times New Roman"/>
          <w:sz w:val="18"/>
          <w:szCs w:val="18"/>
        </w:rPr>
        <w:t>450</w:t>
      </w:r>
      <w:r>
        <w:rPr>
          <w:rFonts w:ascii="Times New Roman" w:hAnsi="Times New Roman" w:cs="Times New Roman"/>
          <w:sz w:val="18"/>
          <w:szCs w:val="18"/>
        </w:rPr>
        <w:t>,</w:t>
      </w:r>
      <w:r w:rsidRPr="00BD1408">
        <w:rPr>
          <w:rFonts w:ascii="Times New Roman" w:hAnsi="Times New Roman" w:cs="Times New Roman"/>
          <w:sz w:val="18"/>
          <w:szCs w:val="18"/>
        </w:rPr>
        <w:t xml:space="preserve">000. </w:t>
      </w:r>
      <w:ins w:id="403" w:author="飯野　雄一" w:date="2023-01-18T22:24:00Z">
        <w:r w:rsidR="001A0BB2">
          <w:rPr>
            <w:rFonts w:ascii="Times New Roman" w:hAnsi="Times New Roman" w:cs="Times New Roman"/>
            <w:sz w:val="18"/>
            <w:szCs w:val="18"/>
          </w:rPr>
          <w:t>I)</w:t>
        </w:r>
      </w:ins>
      <w:ins w:id="404" w:author="飯野　雄一" w:date="2023-01-18T22:25:00Z">
        <w:r w:rsidR="001A0BB2">
          <w:rPr>
            <w:rFonts w:ascii="Times New Roman" w:hAnsi="Times New Roman" w:cs="Times New Roman"/>
            <w:sz w:val="18"/>
            <w:szCs w:val="18"/>
          </w:rPr>
          <w:t xml:space="preserve"> -</w:t>
        </w:r>
      </w:ins>
      <w:ins w:id="405" w:author="飯野　雄一" w:date="2023-01-18T22:24:00Z">
        <w:r w:rsidR="001A0BB2">
          <w:rPr>
            <w:rFonts w:ascii="Times New Roman" w:hAnsi="Times New Roman" w:cs="Times New Roman"/>
            <w:sz w:val="18"/>
            <w:szCs w:val="18"/>
          </w:rPr>
          <w:t xml:space="preserve"> </w:t>
        </w:r>
      </w:ins>
      <w:ins w:id="406" w:author="飯野　雄一" w:date="2023-01-18T22:25:00Z">
        <w:r w:rsidR="001A0BB2">
          <w:rPr>
            <w:rFonts w:ascii="Times New Roman" w:hAnsi="Times New Roman" w:cs="Times New Roman"/>
            <w:sz w:val="18"/>
            <w:szCs w:val="18"/>
          </w:rPr>
          <w:t>K</w:t>
        </w:r>
      </w:ins>
      <w:ins w:id="407" w:author="飯野　雄一" w:date="2023-01-18T22:24:00Z">
        <w:r w:rsidR="001A0BB2">
          <w:rPr>
            <w:rFonts w:ascii="Times New Roman" w:hAnsi="Times New Roman" w:cs="Times New Roman"/>
            <w:sz w:val="18"/>
            <w:szCs w:val="18"/>
          </w:rPr>
          <w:t>) En</w:t>
        </w:r>
      </w:ins>
      <w:ins w:id="408" w:author="飯野　雄一" w:date="2023-01-18T22:25:00Z">
        <w:r w:rsidR="001A0BB2">
          <w:rPr>
            <w:rFonts w:ascii="Times New Roman" w:hAnsi="Times New Roman" w:cs="Times New Roman"/>
            <w:sz w:val="18"/>
            <w:szCs w:val="18"/>
          </w:rPr>
          <w:t xml:space="preserve">largement of H). </w:t>
        </w:r>
      </w:ins>
      <w:r w:rsidRPr="00BD1408">
        <w:rPr>
          <w:rFonts w:ascii="Times New Roman" w:hAnsi="Times New Roman" w:cs="Times New Roman"/>
          <w:sz w:val="18"/>
          <w:szCs w:val="18"/>
        </w:rPr>
        <w:t xml:space="preserve">L) Mutation number reported by the MMP dataset in the same region. </w:t>
      </w:r>
      <w:r w:rsidR="00FD71B6">
        <w:rPr>
          <w:rFonts w:ascii="Times New Roman" w:hAnsi="Times New Roman" w:cs="Times New Roman"/>
          <w:sz w:val="18"/>
          <w:szCs w:val="18"/>
        </w:rPr>
        <w:t>X tick 0 point represents the 1,800,000</w:t>
      </w:r>
      <w:r w:rsidR="00FD71B6" w:rsidRPr="00D02571">
        <w:rPr>
          <w:rFonts w:ascii="Times New Roman" w:hAnsi="Times New Roman" w:cs="Times New Roman"/>
          <w:sz w:val="18"/>
          <w:szCs w:val="18"/>
          <w:vertAlign w:val="superscript"/>
        </w:rPr>
        <w:t>th</w:t>
      </w:r>
      <w:r w:rsidR="00FD71B6">
        <w:rPr>
          <w:rFonts w:ascii="Times New Roman" w:hAnsi="Times New Roman" w:cs="Times New Roman"/>
          <w:sz w:val="18"/>
          <w:szCs w:val="18"/>
        </w:rPr>
        <w:t xml:space="preserve"> base on chromosome V</w:t>
      </w:r>
      <w:r w:rsidR="00FD71B6" w:rsidRPr="00BD1408">
        <w:rPr>
          <w:rFonts w:ascii="Times New Roman" w:hAnsi="Times New Roman" w:cs="Times New Roman"/>
          <w:sz w:val="18"/>
          <w:szCs w:val="18"/>
        </w:rPr>
        <w:t xml:space="preserve"> </w:t>
      </w:r>
      <w:r w:rsidR="00FD71B6">
        <w:rPr>
          <w:rFonts w:ascii="Times New Roman" w:hAnsi="Times New Roman" w:cs="Times New Roman"/>
          <w:sz w:val="18"/>
          <w:szCs w:val="18"/>
        </w:rPr>
        <w:t>+ chain.</w:t>
      </w:r>
    </w:p>
    <w:p w14:paraId="4A49455A" w14:textId="77777777" w:rsidR="004763C3" w:rsidRPr="00DC4AF0" w:rsidRDefault="004763C3" w:rsidP="00747132">
      <w:pPr>
        <w:rPr>
          <w:rFonts w:ascii="Times New Roman" w:hAnsi="Times New Roman" w:cs="Times New Roman"/>
          <w:b/>
          <w:bCs/>
          <w:szCs w:val="21"/>
        </w:rPr>
      </w:pPr>
    </w:p>
    <w:p w14:paraId="77F65B2B" w14:textId="6408F211" w:rsidR="004763C3" w:rsidRPr="00DC4AF0" w:rsidRDefault="004763C3" w:rsidP="00C52E46">
      <w:pPr>
        <w:rPr>
          <w:rFonts w:ascii="Times New Roman" w:hAnsi="Times New Roman" w:cs="Times New Roman"/>
          <w:b/>
          <w:bCs/>
        </w:rPr>
      </w:pPr>
      <w:bookmarkStart w:id="409" w:name="_Hlk123583006"/>
      <w:r w:rsidRPr="00BF1607">
        <w:rPr>
          <w:rFonts w:ascii="Times New Roman" w:hAnsi="Times New Roman" w:cs="Times New Roman" w:hint="eastAsia"/>
          <w:b/>
          <w:bCs/>
        </w:rPr>
        <w:t>3.5</w:t>
      </w:r>
      <w:r w:rsidRPr="00DC4AF0">
        <w:rPr>
          <w:rFonts w:ascii="Times New Roman" w:hAnsi="Times New Roman" w:cs="Times New Roman"/>
          <w:b/>
          <w:bCs/>
        </w:rPr>
        <w:t xml:space="preserve"> </w:t>
      </w:r>
      <w:bookmarkEnd w:id="409"/>
      <w:r>
        <w:rPr>
          <w:rFonts w:ascii="Times New Roman" w:hAnsi="Times New Roman" w:cs="Times New Roman"/>
          <w:b/>
          <w:bCs/>
        </w:rPr>
        <w:t>Valuable mutations discovered by comparing the WGS set with the EMS mutation probability map</w:t>
      </w:r>
    </w:p>
    <w:p w14:paraId="411479C8" w14:textId="77777777" w:rsidR="004763C3" w:rsidRDefault="004763C3" w:rsidP="00C52E46">
      <w:pPr>
        <w:rPr>
          <w:rFonts w:ascii="Times New Roman" w:hAnsi="Times New Roman" w:cs="Times New Roman"/>
        </w:rPr>
      </w:pPr>
    </w:p>
    <w:p w14:paraId="4990BC8E" w14:textId="074BB5BC" w:rsidR="004763C3" w:rsidRDefault="004763C3" w:rsidP="004F4513">
      <w:pPr>
        <w:rPr>
          <w:rFonts w:ascii="Times New Roman" w:hAnsi="Times New Roman" w:cs="Times New Roman"/>
        </w:rPr>
      </w:pPr>
      <w:r>
        <w:rPr>
          <w:rFonts w:ascii="Times New Roman" w:hAnsi="Times New Roman" w:cs="Times New Roman"/>
        </w:rPr>
        <w:t xml:space="preserve">In both models, </w:t>
      </w:r>
      <w:bookmarkStart w:id="410" w:name="_Hlk124896201"/>
      <w:r w:rsidRPr="00451D86">
        <w:rPr>
          <w:rFonts w:ascii="Times New Roman" w:hAnsi="Times New Roman" w:cs="Times New Roman"/>
        </w:rPr>
        <w:t>α</w:t>
      </w:r>
      <w:bookmarkEnd w:id="410"/>
      <w:r>
        <w:rPr>
          <w:rFonts w:ascii="Times New Roman" w:hAnsi="Times New Roman" w:cs="Times New Roman"/>
        </w:rPr>
        <w:t xml:space="preserve"> </w:t>
      </w:r>
      <w:r w:rsidR="00F11320">
        <w:rPr>
          <w:rFonts w:ascii="Times New Roman" w:hAnsi="Times New Roman" w:cs="Times New Roman"/>
        </w:rPr>
        <w:t>was</w:t>
      </w:r>
      <w:r>
        <w:rPr>
          <w:rFonts w:ascii="Times New Roman" w:hAnsi="Times New Roman" w:cs="Times New Roman"/>
        </w:rPr>
        <w:t xml:space="preserve"> a variable determined by the experiment</w:t>
      </w:r>
      <w:r w:rsidR="00705367">
        <w:rPr>
          <w:rFonts w:ascii="Times New Roman" w:hAnsi="Times New Roman" w:cs="Times New Roman"/>
        </w:rPr>
        <w:t>al</w:t>
      </w:r>
      <w:r>
        <w:rPr>
          <w:rFonts w:ascii="Times New Roman" w:hAnsi="Times New Roman" w:cs="Times New Roman"/>
        </w:rPr>
        <w:t xml:space="preserve"> error</w:t>
      </w:r>
      <w:r w:rsidR="00FD71B6">
        <w:rPr>
          <w:rFonts w:ascii="Times New Roman" w:hAnsi="Times New Roman" w:cs="Times New Roman"/>
        </w:rPr>
        <w:t xml:space="preserve"> and the real EMS mutagenesis efficiency which can be influenced by various reasons.</w:t>
      </w:r>
      <w:r>
        <w:rPr>
          <w:rFonts w:ascii="Times New Roman" w:hAnsi="Times New Roman" w:cs="Times New Roman"/>
        </w:rPr>
        <w:t xml:space="preserve"> </w:t>
      </w:r>
      <w:r w:rsidR="00FD71B6">
        <w:rPr>
          <w:rFonts w:ascii="Times New Roman" w:hAnsi="Times New Roman" w:cs="Times New Roman"/>
        </w:rPr>
        <w:t xml:space="preserve">Roughly, </w:t>
      </w:r>
      <w:r w:rsidR="00FD71B6" w:rsidRPr="00451D86">
        <w:rPr>
          <w:rFonts w:ascii="Times New Roman" w:hAnsi="Times New Roman" w:cs="Times New Roman"/>
        </w:rPr>
        <w:t>α</w:t>
      </w:r>
      <w:r>
        <w:rPr>
          <w:rFonts w:ascii="Times New Roman" w:hAnsi="Times New Roman" w:cs="Times New Roman"/>
        </w:rPr>
        <w:t xml:space="preserve"> can be </w:t>
      </w:r>
      <w:r w:rsidR="00563304">
        <w:rPr>
          <w:rFonts w:ascii="Times New Roman" w:hAnsi="Times New Roman" w:cs="Times New Roman"/>
        </w:rPr>
        <w:t>applicable to selection of valuable genes in</w:t>
      </w:r>
      <w:r w:rsidR="00307895">
        <w:rPr>
          <w:rFonts w:ascii="Times New Roman" w:hAnsi="Times New Roman" w:cs="Times New Roman"/>
        </w:rPr>
        <w:t xml:space="preserve"> novel </w:t>
      </w:r>
      <w:r w:rsidR="00563304">
        <w:rPr>
          <w:rFonts w:ascii="Times New Roman" w:hAnsi="Times New Roman" w:cs="Times New Roman"/>
        </w:rPr>
        <w:t>genetic scre</w:t>
      </w:r>
      <w:r w:rsidR="00307895">
        <w:rPr>
          <w:rFonts w:ascii="Times New Roman" w:hAnsi="Times New Roman" w:cs="Times New Roman"/>
        </w:rPr>
        <w:t>en</w:t>
      </w:r>
      <w:r w:rsidR="00563304">
        <w:rPr>
          <w:rFonts w:ascii="Times New Roman" w:hAnsi="Times New Roman" w:cs="Times New Roman"/>
        </w:rPr>
        <w:t xml:space="preserve"> </w:t>
      </w:r>
      <w:r>
        <w:rPr>
          <w:rFonts w:ascii="Times New Roman" w:hAnsi="Times New Roman" w:cs="Times New Roman"/>
        </w:rPr>
        <w:t xml:space="preserve">by comparing the </w:t>
      </w:r>
      <w:r w:rsidR="009509D7">
        <w:rPr>
          <w:rFonts w:ascii="Times New Roman" w:hAnsi="Times New Roman" w:cs="Times New Roman"/>
        </w:rPr>
        <w:t>mutation</w:t>
      </w:r>
      <w:r w:rsidR="00307895">
        <w:rPr>
          <w:rFonts w:ascii="Times New Roman" w:hAnsi="Times New Roman" w:cs="Times New Roman"/>
        </w:rPr>
        <w:t xml:space="preserve"> frequency</w:t>
      </w:r>
      <w:r w:rsidR="009509D7">
        <w:rPr>
          <w:rFonts w:ascii="Times New Roman" w:hAnsi="Times New Roman" w:cs="Times New Roman"/>
        </w:rPr>
        <w:t xml:space="preserve"> of particular gene in </w:t>
      </w:r>
      <w:r>
        <w:rPr>
          <w:rFonts w:ascii="Times New Roman" w:hAnsi="Times New Roman" w:cs="Times New Roman"/>
        </w:rPr>
        <w:t xml:space="preserve">the MMP dataset with </w:t>
      </w:r>
      <w:r w:rsidR="00200476">
        <w:rPr>
          <w:rFonts w:ascii="Times New Roman" w:hAnsi="Times New Roman" w:cs="Times New Roman"/>
        </w:rPr>
        <w:t xml:space="preserve">that </w:t>
      </w:r>
      <w:r w:rsidR="009509D7">
        <w:rPr>
          <w:rFonts w:ascii="Times New Roman" w:hAnsi="Times New Roman" w:cs="Times New Roman"/>
        </w:rPr>
        <w:t>in</w:t>
      </w:r>
      <w:r w:rsidR="00200476">
        <w:rPr>
          <w:rFonts w:ascii="Times New Roman" w:hAnsi="Times New Roman" w:cs="Times New Roman"/>
        </w:rPr>
        <w:t xml:space="preserve"> a novel WGS dataset</w:t>
      </w:r>
      <w:r w:rsidR="00307895">
        <w:rPr>
          <w:rFonts w:ascii="Times New Roman" w:hAnsi="Times New Roman" w:cs="Times New Roman"/>
        </w:rPr>
        <w:t xml:space="preserve"> of a screen</w:t>
      </w:r>
      <w:r>
        <w:rPr>
          <w:rFonts w:ascii="Times New Roman" w:hAnsi="Times New Roman" w:cs="Times New Roman"/>
        </w:rPr>
        <w:t xml:space="preserve">. </w:t>
      </w:r>
      <w:r w:rsidR="00705367">
        <w:rPr>
          <w:rFonts w:ascii="Times New Roman" w:hAnsi="Times New Roman" w:cs="Times New Roman"/>
        </w:rPr>
        <w:t xml:space="preserve">If a gene showed </w:t>
      </w:r>
      <w:r w:rsidR="00866F78">
        <w:rPr>
          <w:rFonts w:ascii="Times New Roman" w:hAnsi="Times New Roman" w:cs="Times New Roman"/>
        </w:rPr>
        <w:t>a mutation frequency statistically</w:t>
      </w:r>
      <w:r w:rsidR="00705367">
        <w:rPr>
          <w:rFonts w:ascii="Times New Roman" w:hAnsi="Times New Roman" w:cs="Times New Roman"/>
        </w:rPr>
        <w:t xml:space="preserve"> higher than </w:t>
      </w:r>
      <w:r w:rsidR="00482E53">
        <w:rPr>
          <w:rFonts w:ascii="Times New Roman" w:hAnsi="Times New Roman" w:cs="Times New Roman"/>
        </w:rPr>
        <w:t>expected</w:t>
      </w:r>
      <w:r w:rsidR="00705367">
        <w:rPr>
          <w:rFonts w:ascii="Times New Roman" w:hAnsi="Times New Roman" w:cs="Times New Roman"/>
        </w:rPr>
        <w:t xml:space="preserve"> in a pool of mutants with particular phenotype, o</w:t>
      </w:r>
      <w:r w:rsidR="005911BD">
        <w:rPr>
          <w:rFonts w:ascii="Times New Roman" w:hAnsi="Times New Roman" w:cs="Times New Roman"/>
        </w:rPr>
        <w:t xml:space="preserve">ne can </w:t>
      </w:r>
      <w:r w:rsidR="00482E53">
        <w:rPr>
          <w:rFonts w:ascii="Times New Roman" w:hAnsi="Times New Roman" w:cs="Times New Roman"/>
        </w:rPr>
        <w:t>consider</w:t>
      </w:r>
      <w:r w:rsidR="00705367">
        <w:rPr>
          <w:rFonts w:ascii="Times New Roman" w:hAnsi="Times New Roman" w:cs="Times New Roman"/>
        </w:rPr>
        <w:t xml:space="preserve"> the gene was responsible for that phenotype. </w:t>
      </w:r>
      <w:r>
        <w:rPr>
          <w:rFonts w:ascii="Times New Roman" w:hAnsi="Times New Roman" w:cs="Times New Roman"/>
        </w:rPr>
        <w:t xml:space="preserve">Here, </w:t>
      </w:r>
      <w:r w:rsidR="009509D7">
        <w:rPr>
          <w:rFonts w:ascii="Times New Roman" w:hAnsi="Times New Roman" w:cs="Times New Roman"/>
        </w:rPr>
        <w:t xml:space="preserve">I analyzed </w:t>
      </w:r>
      <w:r w:rsidR="00866F78">
        <w:rPr>
          <w:rFonts w:ascii="Times New Roman" w:hAnsi="Times New Roman" w:cs="Times New Roman"/>
        </w:rPr>
        <w:t>novel</w:t>
      </w:r>
      <w:r w:rsidR="00220F27">
        <w:rPr>
          <w:rFonts w:ascii="Times New Roman" w:hAnsi="Times New Roman" w:cs="Times New Roman"/>
        </w:rPr>
        <w:t xml:space="preserve"> </w:t>
      </w:r>
      <w:r w:rsidR="009509D7">
        <w:rPr>
          <w:rFonts w:ascii="Times New Roman" w:hAnsi="Times New Roman" w:cs="Times New Roman"/>
        </w:rPr>
        <w:t xml:space="preserve">WGS datasets obtained </w:t>
      </w:r>
      <w:r w:rsidR="00220F27">
        <w:rPr>
          <w:rFonts w:ascii="Times New Roman" w:hAnsi="Times New Roman" w:cs="Times New Roman"/>
        </w:rPr>
        <w:t xml:space="preserve">by </w:t>
      </w:r>
      <w:r>
        <w:rPr>
          <w:rFonts w:ascii="Times New Roman" w:hAnsi="Times New Roman" w:cs="Times New Roman"/>
        </w:rPr>
        <w:t xml:space="preserve">genetic screenings using EMS </w:t>
      </w:r>
      <w:r w:rsidR="009509D7">
        <w:rPr>
          <w:rFonts w:ascii="Times New Roman" w:hAnsi="Times New Roman" w:cs="Times New Roman"/>
        </w:rPr>
        <w:t xml:space="preserve">as </w:t>
      </w:r>
      <w:r w:rsidR="00866F78">
        <w:rPr>
          <w:rFonts w:ascii="Times New Roman" w:hAnsi="Times New Roman" w:cs="Times New Roman"/>
        </w:rPr>
        <w:t xml:space="preserve">the </w:t>
      </w:r>
      <w:r w:rsidR="009509D7">
        <w:rPr>
          <w:rFonts w:ascii="Times New Roman" w:hAnsi="Times New Roman" w:cs="Times New Roman"/>
        </w:rPr>
        <w:t>mutagen</w:t>
      </w:r>
      <w:r>
        <w:rPr>
          <w:rFonts w:ascii="Times New Roman" w:hAnsi="Times New Roman" w:cs="Times New Roman"/>
        </w:rPr>
        <w:t xml:space="preserve">. </w:t>
      </w:r>
      <w:r w:rsidR="00866F78">
        <w:rPr>
          <w:rFonts w:ascii="Times New Roman" w:hAnsi="Times New Roman" w:cs="Times New Roman"/>
        </w:rPr>
        <w:t>In t</w:t>
      </w:r>
      <w:r w:rsidR="00220F27">
        <w:rPr>
          <w:rFonts w:ascii="Times New Roman" w:hAnsi="Times New Roman" w:cs="Times New Roman"/>
        </w:rPr>
        <w:t xml:space="preserve">wo </w:t>
      </w:r>
      <w:r>
        <w:rPr>
          <w:rFonts w:ascii="Times New Roman" w:hAnsi="Times New Roman" w:cs="Times New Roman"/>
        </w:rPr>
        <w:t xml:space="preserve">suppressor screening experiments </w:t>
      </w:r>
      <w:r w:rsidR="001B2D8D">
        <w:rPr>
          <w:rFonts w:ascii="Times New Roman" w:hAnsi="Times New Roman" w:cs="Times New Roman"/>
        </w:rPr>
        <w:t xml:space="preserve">that </w:t>
      </w:r>
      <w:r>
        <w:rPr>
          <w:rFonts w:ascii="Times New Roman" w:hAnsi="Times New Roman" w:cs="Times New Roman"/>
        </w:rPr>
        <w:t xml:space="preserve">respectively obtained 94 and 438 </w:t>
      </w:r>
      <w:r w:rsidR="00220F27">
        <w:rPr>
          <w:rFonts w:ascii="Times New Roman" w:hAnsi="Times New Roman" w:cs="Times New Roman"/>
        </w:rPr>
        <w:t>suppressor mutants</w:t>
      </w:r>
      <w:r w:rsidR="00866F78">
        <w:rPr>
          <w:rFonts w:ascii="Times New Roman" w:hAnsi="Times New Roman" w:cs="Times New Roman"/>
        </w:rPr>
        <w:t>,</w:t>
      </w:r>
      <w:r w:rsidR="00220F27">
        <w:rPr>
          <w:rFonts w:ascii="Times New Roman" w:hAnsi="Times New Roman" w:cs="Times New Roman"/>
        </w:rPr>
        <w:t xml:space="preserve"> </w:t>
      </w:r>
      <w:r w:rsidR="00866F78">
        <w:rPr>
          <w:rFonts w:ascii="Times New Roman" w:hAnsi="Times New Roman" w:cs="Times New Roman"/>
        </w:rPr>
        <w:t xml:space="preserve">3 and 2 </w:t>
      </w:r>
      <w:r w:rsidR="009D0B11">
        <w:rPr>
          <w:rFonts w:ascii="Times New Roman" w:hAnsi="Times New Roman" w:cs="Times New Roman"/>
        </w:rPr>
        <w:t xml:space="preserve">uncharacterized </w:t>
      </w:r>
      <w:r w:rsidR="00866F78">
        <w:rPr>
          <w:rFonts w:ascii="Times New Roman" w:hAnsi="Times New Roman" w:cs="Times New Roman"/>
        </w:rPr>
        <w:t xml:space="preserve">genes, respectively, </w:t>
      </w:r>
      <w:r>
        <w:rPr>
          <w:rFonts w:ascii="Times New Roman" w:hAnsi="Times New Roman" w:cs="Times New Roman"/>
        </w:rPr>
        <w:t xml:space="preserve">were detected and </w:t>
      </w:r>
      <w:r w:rsidR="009D0B11">
        <w:rPr>
          <w:rFonts w:ascii="Times New Roman" w:hAnsi="Times New Roman" w:cs="Times New Roman"/>
        </w:rPr>
        <w:t>experimentally confirmed as responsible</w:t>
      </w:r>
      <w:r>
        <w:rPr>
          <w:rFonts w:ascii="Times New Roman" w:hAnsi="Times New Roman" w:cs="Times New Roman"/>
        </w:rPr>
        <w:t xml:space="preserve"> (</w:t>
      </w:r>
      <w:r w:rsidR="00CC44C6">
        <w:rPr>
          <w:rFonts w:ascii="Times New Roman" w:hAnsi="Times New Roman" w:cs="Times New Roman"/>
        </w:rPr>
        <w:t>Fig.</w:t>
      </w:r>
      <w:r>
        <w:rPr>
          <w:rFonts w:ascii="Times New Roman" w:hAnsi="Times New Roman" w:cs="Times New Roman"/>
        </w:rPr>
        <w:t xml:space="preserve">5 A, B). </w:t>
      </w:r>
      <w:r w:rsidR="009D0B11">
        <w:rPr>
          <w:rFonts w:ascii="Times New Roman" w:hAnsi="Times New Roman" w:cs="Times New Roman"/>
        </w:rPr>
        <w:t>In addition</w:t>
      </w:r>
      <w:r>
        <w:rPr>
          <w:rFonts w:ascii="Times New Roman" w:hAnsi="Times New Roman" w:cs="Times New Roman"/>
        </w:rPr>
        <w:t>, a</w:t>
      </w:r>
      <w:r w:rsidRPr="00AD3775">
        <w:rPr>
          <w:rFonts w:ascii="Times New Roman" w:hAnsi="Times New Roman" w:cs="Times New Roman"/>
        </w:rPr>
        <w:t xml:space="preserve">nother </w:t>
      </w:r>
      <w:r w:rsidR="009D0B11">
        <w:rPr>
          <w:rFonts w:ascii="Times New Roman" w:hAnsi="Times New Roman" w:cs="Times New Roman"/>
        </w:rPr>
        <w:t xml:space="preserve">WGS </w:t>
      </w:r>
      <w:r w:rsidRPr="00AD3775">
        <w:rPr>
          <w:rFonts w:ascii="Times New Roman" w:hAnsi="Times New Roman" w:cs="Times New Roman"/>
        </w:rPr>
        <w:t xml:space="preserve">dataset of </w:t>
      </w:r>
      <w:r w:rsidR="004F4513">
        <w:rPr>
          <w:rFonts w:ascii="Times New Roman" w:hAnsi="Times New Roman" w:cs="Times New Roman"/>
        </w:rPr>
        <w:t xml:space="preserve">256 </w:t>
      </w:r>
      <w:r w:rsidRPr="00AD3775">
        <w:rPr>
          <w:rFonts w:ascii="Times New Roman" w:hAnsi="Times New Roman" w:cs="Times New Roman"/>
        </w:rPr>
        <w:t>Dumpy (short and fat) mutants was also analyzed, and previously characterized dumpy genes were found to be over</w:t>
      </w:r>
      <w:r>
        <w:rPr>
          <w:rFonts w:ascii="Times New Roman" w:hAnsi="Times New Roman" w:cs="Times New Roman"/>
        </w:rPr>
        <w:t>-mutated</w:t>
      </w:r>
      <w:r w:rsidRPr="00AD3775">
        <w:rPr>
          <w:rFonts w:ascii="Times New Roman" w:hAnsi="Times New Roman" w:cs="Times New Roman"/>
        </w:rPr>
        <w:t xml:space="preserve"> than expected</w:t>
      </w:r>
      <w:r w:rsidR="009D727A">
        <w:rPr>
          <w:rFonts w:ascii="Times New Roman" w:hAnsi="Times New Roman" w:cs="Times New Roman"/>
        </w:rPr>
        <w:t xml:space="preserve"> (</w:t>
      </w:r>
      <w:r w:rsidR="00CC44C6">
        <w:rPr>
          <w:rFonts w:ascii="Times New Roman" w:hAnsi="Times New Roman" w:cs="Times New Roman"/>
        </w:rPr>
        <w:t>Fig.</w:t>
      </w:r>
      <w:r w:rsidR="009D727A">
        <w:rPr>
          <w:rFonts w:ascii="Times New Roman" w:hAnsi="Times New Roman" w:cs="Times New Roman"/>
        </w:rPr>
        <w:t>5 C)</w:t>
      </w:r>
      <w:r w:rsidRPr="00AD3775">
        <w:rPr>
          <w:rFonts w:ascii="Times New Roman" w:hAnsi="Times New Roman" w:cs="Times New Roman"/>
        </w:rPr>
        <w:t>. The number of genes that cause Dumpy phenotype is expected to be larger than that of suppressor screening</w:t>
      </w:r>
      <w:ins w:id="411" w:author="飯野　雄一" w:date="2023-01-19T09:17:00Z">
        <w:r w:rsidR="00D0307E">
          <w:rPr>
            <w:rFonts w:ascii="Times New Roman" w:hAnsi="Times New Roman" w:cs="Times New Roman"/>
          </w:rPr>
          <w:t>s</w:t>
        </w:r>
      </w:ins>
      <w:r w:rsidRPr="00AD3775">
        <w:rPr>
          <w:rFonts w:ascii="Times New Roman" w:hAnsi="Times New Roman" w:cs="Times New Roman"/>
        </w:rPr>
        <w:t xml:space="preserve">. </w:t>
      </w:r>
      <w:del w:id="412" w:author="飯野　雄一" w:date="2023-01-19T09:18:00Z">
        <w:r w:rsidRPr="00AD3775" w:rsidDel="00D0307E">
          <w:rPr>
            <w:rFonts w:ascii="Times New Roman" w:hAnsi="Times New Roman" w:cs="Times New Roman"/>
          </w:rPr>
          <w:delText>T</w:delText>
        </w:r>
      </w:del>
      <w:ins w:id="413" w:author="飯野　雄一" w:date="2023-01-19T09:17:00Z">
        <w:r w:rsidR="00D0307E">
          <w:rPr>
            <w:rFonts w:ascii="Times New Roman" w:hAnsi="Times New Roman" w:cs="Times New Roman"/>
          </w:rPr>
          <w:t>Still, t</w:t>
        </w:r>
      </w:ins>
      <w:r w:rsidRPr="00AD3775">
        <w:rPr>
          <w:rFonts w:ascii="Times New Roman" w:hAnsi="Times New Roman" w:cs="Times New Roman"/>
        </w:rPr>
        <w:t xml:space="preserve">he model correctly predicted many </w:t>
      </w:r>
      <w:r>
        <w:rPr>
          <w:rFonts w:ascii="Times New Roman" w:hAnsi="Times New Roman" w:cs="Times New Roman"/>
        </w:rPr>
        <w:t>D</w:t>
      </w:r>
      <w:r w:rsidRPr="00AD3775">
        <w:rPr>
          <w:rFonts w:ascii="Times New Roman" w:hAnsi="Times New Roman" w:cs="Times New Roman"/>
        </w:rPr>
        <w:t>umpy</w:t>
      </w:r>
      <w:r>
        <w:rPr>
          <w:rFonts w:ascii="Times New Roman" w:hAnsi="Times New Roman" w:cs="Times New Roman"/>
        </w:rPr>
        <w:t>-related</w:t>
      </w:r>
      <w:r w:rsidRPr="00AD3775">
        <w:rPr>
          <w:rFonts w:ascii="Times New Roman" w:hAnsi="Times New Roman" w:cs="Times New Roman"/>
        </w:rPr>
        <w:t xml:space="preserve"> genes</w:t>
      </w:r>
      <w:r>
        <w:rPr>
          <w:rFonts w:ascii="Times New Roman" w:hAnsi="Times New Roman" w:cs="Times New Roman"/>
        </w:rPr>
        <w:t xml:space="preserve"> </w:t>
      </w:r>
      <w:r>
        <w:rPr>
          <w:rFonts w:ascii="Times New Roman" w:hAnsi="Times New Roman" w:cs="Times New Roman"/>
          <w:noProof/>
        </w:rPr>
        <w:t>(Brenner, 1974; Cho, Choi, Kim, Ahnn, &amp; Lee, 2021</w:t>
      </w:r>
      <w:proofErr w:type="gramStart"/>
      <w:r>
        <w:rPr>
          <w:rFonts w:ascii="Times New Roman" w:hAnsi="Times New Roman" w:cs="Times New Roman"/>
          <w:noProof/>
        </w:rPr>
        <w:t>)</w:t>
      </w:r>
      <w:r>
        <w:rPr>
          <w:rFonts w:ascii="Times New Roman" w:hAnsi="Times New Roman" w:cs="Times New Roman"/>
        </w:rPr>
        <w:t xml:space="preserve"> </w:t>
      </w:r>
      <w:r w:rsidRPr="00AD3775">
        <w:rPr>
          <w:rFonts w:ascii="Times New Roman" w:hAnsi="Times New Roman" w:cs="Times New Roman"/>
        </w:rPr>
        <w:t xml:space="preserve"> (</w:t>
      </w:r>
      <w:proofErr w:type="gramEnd"/>
      <w:r w:rsidR="004F4513">
        <w:rPr>
          <w:rFonts w:ascii="Times New Roman" w:hAnsi="Times New Roman" w:cs="Times New Roman"/>
        </w:rPr>
        <w:t>including</w:t>
      </w:r>
      <w:r w:rsidRPr="00AD3775">
        <w:rPr>
          <w:rFonts w:ascii="Times New Roman" w:hAnsi="Times New Roman" w:cs="Times New Roman"/>
        </w:rPr>
        <w:t xml:space="preserve"> uncharacterized genes that need to be </w:t>
      </w:r>
      <w:r w:rsidR="004F4513">
        <w:rPr>
          <w:rFonts w:ascii="Times New Roman" w:hAnsi="Times New Roman" w:cs="Times New Roman"/>
        </w:rPr>
        <w:t>experimentally confirmed</w:t>
      </w:r>
      <w:r w:rsidRPr="00AD3775">
        <w:rPr>
          <w:rFonts w:ascii="Times New Roman" w:hAnsi="Times New Roman" w:cs="Times New Roman"/>
        </w:rPr>
        <w:t xml:space="preserve">) and fewer suppressor mutations in different sets of WGS data, suggesting that the model is robust to the differences in </w:t>
      </w:r>
      <w:ins w:id="414" w:author="Guo Zhengyang" w:date="2023-03-12T15:19:00Z">
        <w:r w:rsidR="00E34353">
          <w:rPr>
            <w:rFonts w:ascii="Times New Roman" w:hAnsi="Times New Roman" w:cs="Times New Roman"/>
          </w:rPr>
          <w:t>different types of experiments</w:t>
        </w:r>
      </w:ins>
      <w:commentRangeStart w:id="415"/>
      <w:del w:id="416" w:author="Guo Zhengyang" w:date="2023-03-12T15:19:00Z">
        <w:r w:rsidRPr="00AD3775" w:rsidDel="00E34353">
          <w:rPr>
            <w:rFonts w:ascii="Times New Roman" w:hAnsi="Times New Roman" w:cs="Times New Roman"/>
          </w:rPr>
          <w:delText>mutation rate</w:delText>
        </w:r>
        <w:commentRangeEnd w:id="415"/>
        <w:r w:rsidR="00D0307E" w:rsidDel="00E34353">
          <w:rPr>
            <w:rStyle w:val="af0"/>
          </w:rPr>
          <w:commentReference w:id="415"/>
        </w:r>
      </w:del>
      <w:r w:rsidRPr="00AD3775">
        <w:rPr>
          <w:rFonts w:ascii="Times New Roman" w:hAnsi="Times New Roman" w:cs="Times New Roman"/>
        </w:rPr>
        <w:t>.</w:t>
      </w:r>
    </w:p>
    <w:p w14:paraId="509E77B0" w14:textId="77777777" w:rsidR="004763C3" w:rsidRDefault="004763C3" w:rsidP="00C52E46">
      <w:pPr>
        <w:rPr>
          <w:rFonts w:ascii="Times New Roman" w:hAnsi="Times New Roman" w:cs="Times New Roman"/>
          <w:noProof/>
        </w:rPr>
      </w:pPr>
    </w:p>
    <w:p w14:paraId="6A628E8D" w14:textId="33269C01" w:rsidR="004763C3" w:rsidRPr="00AD3775" w:rsidRDefault="004763C3" w:rsidP="00C52E46">
      <w:pPr>
        <w:rPr>
          <w:rFonts w:ascii="Times New Roman" w:hAnsi="Times New Roman" w:cs="Times New Roman"/>
        </w:rPr>
      </w:pPr>
      <w:r>
        <w:rPr>
          <w:rFonts w:ascii="Times New Roman" w:hAnsi="Times New Roman" w:cs="Times New Roman"/>
          <w:noProof/>
        </w:rPr>
        <w:t xml:space="preserve">Consideding that it is difficult to obtain </w:t>
      </w:r>
      <w:r w:rsidR="00332994">
        <w:rPr>
          <w:rFonts w:ascii="Times New Roman" w:hAnsi="Times New Roman" w:cs="Times New Roman"/>
          <w:noProof/>
        </w:rPr>
        <w:t>many independent mutants</w:t>
      </w:r>
      <w:r>
        <w:rPr>
          <w:rFonts w:ascii="Times New Roman" w:hAnsi="Times New Roman" w:cs="Times New Roman"/>
          <w:noProof/>
        </w:rPr>
        <w:t xml:space="preserve"> with desired phenotypes, </w:t>
      </w:r>
      <w:ins w:id="417" w:author="飯野　雄一" w:date="2023-01-19T09:22:00Z">
        <w:r w:rsidR="005D30FD">
          <w:rPr>
            <w:rFonts w:ascii="Times New Roman" w:hAnsi="Times New Roman" w:cs="Times New Roman"/>
            <w:noProof/>
          </w:rPr>
          <w:t xml:space="preserve">as an example of </w:t>
        </w:r>
      </w:ins>
      <w:r>
        <w:rPr>
          <w:rFonts w:ascii="Times New Roman" w:hAnsi="Times New Roman" w:cs="Times New Roman"/>
          <w:noProof/>
        </w:rPr>
        <w:t>a small dataset of the suppressor screening</w:t>
      </w:r>
      <w:ins w:id="418" w:author="飯野　雄一" w:date="2023-01-19T09:22:00Z">
        <w:r w:rsidR="005D30FD">
          <w:rPr>
            <w:rFonts w:ascii="Times New Roman" w:hAnsi="Times New Roman" w:cs="Times New Roman"/>
            <w:noProof/>
          </w:rPr>
          <w:t xml:space="preserve">, </w:t>
        </w:r>
      </w:ins>
      <w:ins w:id="419" w:author="飯野　雄一" w:date="2023-01-19T09:23:00Z">
        <w:r w:rsidR="005D30FD">
          <w:rPr>
            <w:rFonts w:ascii="Times New Roman" w:hAnsi="Times New Roman" w:cs="Times New Roman"/>
            <w:noProof/>
          </w:rPr>
          <w:t xml:space="preserve">a </w:t>
        </w:r>
      </w:ins>
      <w:ins w:id="420" w:author="飯野　雄一" w:date="2023-01-19T09:24:00Z">
        <w:r w:rsidR="005D30FD">
          <w:rPr>
            <w:rFonts w:ascii="Times New Roman" w:hAnsi="Times New Roman" w:cs="Times New Roman"/>
            <w:noProof/>
          </w:rPr>
          <w:t>dataset</w:t>
        </w:r>
      </w:ins>
      <w:del w:id="421" w:author="飯野　雄一" w:date="2023-01-19T09:23:00Z">
        <w:r w:rsidDel="005D30FD">
          <w:rPr>
            <w:rFonts w:ascii="Times New Roman" w:hAnsi="Times New Roman" w:cs="Times New Roman"/>
            <w:noProof/>
          </w:rPr>
          <w:delText xml:space="preserve"> of </w:delText>
        </w:r>
        <w:r w:rsidRPr="00AD3775" w:rsidDel="005D30FD">
          <w:rPr>
            <w:rFonts w:ascii="Times New Roman" w:hAnsi="Times New Roman" w:cs="Times New Roman"/>
            <w:i/>
            <w:iCs/>
            <w:noProof/>
          </w:rPr>
          <w:delText>hecd-1</w:delText>
        </w:r>
        <w:r w:rsidDel="005D30FD">
          <w:rPr>
            <w:rFonts w:ascii="Times New Roman" w:hAnsi="Times New Roman" w:cs="Times New Roman"/>
            <w:noProof/>
          </w:rPr>
          <w:delText xml:space="preserve"> loss of function strain </w:delText>
        </w:r>
      </w:del>
      <w:del w:id="422" w:author="飯野　雄一" w:date="2023-01-19T09:24:00Z">
        <w:r w:rsidDel="005D30FD">
          <w:rPr>
            <w:rFonts w:ascii="Times New Roman" w:hAnsi="Times New Roman" w:cs="Times New Roman"/>
            <w:noProof/>
          </w:rPr>
          <w:delText>(Ike, Tomioka, &amp; Iino, 2022)</w:delText>
        </w:r>
      </w:del>
      <w:del w:id="423" w:author="飯野　雄一" w:date="2023-01-19T09:25:00Z">
        <w:r w:rsidR="00BA03E3" w:rsidDel="005D30FD">
          <w:rPr>
            <w:rFonts w:ascii="Times New Roman" w:hAnsi="Times New Roman" w:cs="Times New Roman"/>
            <w:noProof/>
          </w:rPr>
          <w:delText>, which</w:delText>
        </w:r>
      </w:del>
      <w:r w:rsidR="00BA03E3">
        <w:rPr>
          <w:rFonts w:ascii="Times New Roman" w:hAnsi="Times New Roman" w:cs="Times New Roman"/>
          <w:noProof/>
        </w:rPr>
        <w:t xml:space="preserve"> </w:t>
      </w:r>
      <w:ins w:id="424" w:author="飯野　雄一" w:date="2023-01-19T09:25:00Z">
        <w:r w:rsidR="005D30FD">
          <w:rPr>
            <w:rFonts w:ascii="Times New Roman" w:hAnsi="Times New Roman" w:cs="Times New Roman"/>
            <w:noProof/>
          </w:rPr>
          <w:t xml:space="preserve">that </w:t>
        </w:r>
      </w:ins>
      <w:r w:rsidR="00BA03E3">
        <w:rPr>
          <w:rFonts w:ascii="Times New Roman" w:hAnsi="Times New Roman" w:cs="Times New Roman"/>
          <w:noProof/>
        </w:rPr>
        <w:t xml:space="preserve">consists of WGS data of 6 </w:t>
      </w:r>
      <w:del w:id="425" w:author="飯野　雄一" w:date="2023-01-19T09:25:00Z">
        <w:r w:rsidR="00BA03E3" w:rsidDel="005D30FD">
          <w:rPr>
            <w:rFonts w:ascii="Times New Roman" w:hAnsi="Times New Roman" w:cs="Times New Roman"/>
            <w:noProof/>
          </w:rPr>
          <w:delText>mutants</w:delText>
        </w:r>
      </w:del>
      <w:ins w:id="426" w:author="飯野　雄一" w:date="2023-01-19T09:25:00Z">
        <w:r w:rsidR="005D30FD">
          <w:rPr>
            <w:rFonts w:ascii="Times New Roman" w:hAnsi="Times New Roman" w:cs="Times New Roman"/>
            <w:noProof/>
          </w:rPr>
          <w:t xml:space="preserve">suppressors </w:t>
        </w:r>
      </w:ins>
      <w:ins w:id="427" w:author="飯野　雄一" w:date="2023-01-19T09:23:00Z">
        <w:r w:rsidR="005D30FD">
          <w:rPr>
            <w:rFonts w:ascii="Times New Roman" w:hAnsi="Times New Roman" w:cs="Times New Roman"/>
            <w:noProof/>
          </w:rPr>
          <w:t xml:space="preserve">of </w:t>
        </w:r>
        <w:r w:rsidR="005D30FD" w:rsidRPr="00AD3775">
          <w:rPr>
            <w:rFonts w:ascii="Times New Roman" w:hAnsi="Times New Roman" w:cs="Times New Roman"/>
            <w:i/>
            <w:iCs/>
            <w:noProof/>
          </w:rPr>
          <w:t>hecd-1</w:t>
        </w:r>
        <w:r w:rsidR="005D30FD">
          <w:rPr>
            <w:rFonts w:ascii="Times New Roman" w:hAnsi="Times New Roman" w:cs="Times New Roman"/>
            <w:noProof/>
          </w:rPr>
          <w:t xml:space="preserve"> loss of function strain</w:t>
        </w:r>
      </w:ins>
      <w:ins w:id="428" w:author="飯野　雄一" w:date="2023-01-19T09:24:00Z">
        <w:r w:rsidR="005D30FD">
          <w:rPr>
            <w:rFonts w:ascii="Times New Roman" w:hAnsi="Times New Roman" w:cs="Times New Roman"/>
            <w:noProof/>
          </w:rPr>
          <w:t xml:space="preserve"> (Ike, Tomioka, &amp; Iino, 2022)</w:t>
        </w:r>
      </w:ins>
      <w:r w:rsidR="00BA03E3">
        <w:rPr>
          <w:rFonts w:ascii="Times New Roman" w:hAnsi="Times New Roman" w:cs="Times New Roman"/>
          <w:noProof/>
        </w:rPr>
        <w:t>,</w:t>
      </w:r>
      <w:r>
        <w:rPr>
          <w:rFonts w:ascii="Times New Roman" w:hAnsi="Times New Roman" w:cs="Times New Roman"/>
          <w:noProof/>
        </w:rPr>
        <w:t xml:space="preserve"> was analyzed</w:t>
      </w:r>
      <w:r w:rsidR="00332994">
        <w:rPr>
          <w:rFonts w:ascii="Times New Roman" w:hAnsi="Times New Roman" w:cs="Times New Roman"/>
          <w:noProof/>
        </w:rPr>
        <w:t>.</w:t>
      </w:r>
      <w:r>
        <w:rPr>
          <w:rFonts w:ascii="Times New Roman" w:hAnsi="Times New Roman" w:cs="Times New Roman"/>
          <w:noProof/>
        </w:rPr>
        <w:t xml:space="preserve"> </w:t>
      </w:r>
      <w:r w:rsidRPr="00AD3775">
        <w:rPr>
          <w:rFonts w:ascii="Times New Roman" w:hAnsi="Times New Roman" w:cs="Times New Roman"/>
          <w:i/>
          <w:iCs/>
          <w:noProof/>
        </w:rPr>
        <w:t>otub-3</w:t>
      </w:r>
      <w:r>
        <w:rPr>
          <w:rFonts w:ascii="Times New Roman" w:hAnsi="Times New Roman" w:cs="Times New Roman"/>
          <w:i/>
          <w:iCs/>
          <w:noProof/>
        </w:rPr>
        <w:t xml:space="preserve"> </w:t>
      </w:r>
      <w:r>
        <w:rPr>
          <w:rFonts w:ascii="Times New Roman" w:hAnsi="Times New Roman" w:cs="Times New Roman"/>
          <w:noProof/>
        </w:rPr>
        <w:t>was detected to be a candidate gene in this experiment</w:t>
      </w:r>
      <w:r w:rsidR="00BA03E3">
        <w:rPr>
          <w:rFonts w:ascii="Times New Roman" w:hAnsi="Times New Roman" w:cs="Times New Roman"/>
          <w:noProof/>
        </w:rPr>
        <w:t>.</w:t>
      </w:r>
      <w:r>
        <w:rPr>
          <w:rFonts w:ascii="Times New Roman" w:hAnsi="Times New Roman" w:cs="Times New Roman"/>
          <w:noProof/>
        </w:rPr>
        <w:t xml:space="preserve"> </w:t>
      </w:r>
      <w:r w:rsidR="00BA03E3" w:rsidRPr="00482E53">
        <w:rPr>
          <w:rFonts w:ascii="Times New Roman" w:hAnsi="Times New Roman" w:cs="Times New Roman"/>
          <w:i/>
          <w:noProof/>
        </w:rPr>
        <w:t>otub-3</w:t>
      </w:r>
      <w:r w:rsidR="00BA03E3">
        <w:rPr>
          <w:rFonts w:ascii="Times New Roman" w:hAnsi="Times New Roman" w:cs="Times New Roman"/>
          <w:noProof/>
        </w:rPr>
        <w:t xml:space="preserve"> encodes</w:t>
      </w:r>
      <w:r w:rsidR="00BA03E3" w:rsidRPr="00BA03E3">
        <w:t xml:space="preserve"> </w:t>
      </w:r>
      <w:r w:rsidR="00F647DE" w:rsidRPr="00747132">
        <w:rPr>
          <w:rFonts w:ascii="Times New Roman" w:hAnsi="Times New Roman" w:cs="Times New Roman"/>
        </w:rPr>
        <w:t>an</w:t>
      </w:r>
      <w:r w:rsidR="00BA03E3">
        <w:t xml:space="preserve"> </w:t>
      </w:r>
      <w:r w:rsidR="00BA03E3">
        <w:rPr>
          <w:rFonts w:ascii="Times New Roman" w:hAnsi="Times New Roman" w:cs="Times New Roman"/>
          <w:noProof/>
        </w:rPr>
        <w:t>otub</w:t>
      </w:r>
      <w:r w:rsidR="00BA03E3" w:rsidRPr="00BA03E3">
        <w:rPr>
          <w:rFonts w:ascii="Times New Roman" w:hAnsi="Times New Roman" w:cs="Times New Roman"/>
          <w:noProof/>
        </w:rPr>
        <w:t>ain deubiquitylating protease homolog</w:t>
      </w:r>
      <w:r w:rsidR="00482E53">
        <w:rPr>
          <w:rFonts w:ascii="Times New Roman" w:hAnsi="Times New Roman" w:cs="Times New Roman"/>
          <w:noProof/>
        </w:rPr>
        <w:t>,</w:t>
      </w:r>
      <w:r w:rsidR="00BA03E3">
        <w:rPr>
          <w:rFonts w:ascii="Times New Roman" w:hAnsi="Times New Roman" w:cs="Times New Roman"/>
          <w:noProof/>
        </w:rPr>
        <w:t xml:space="preserve"> </w:t>
      </w:r>
      <w:r w:rsidR="00482E53">
        <w:rPr>
          <w:rFonts w:ascii="Times New Roman" w:hAnsi="Times New Roman" w:cs="Times New Roman"/>
          <w:noProof/>
        </w:rPr>
        <w:t xml:space="preserve">a type of </w:t>
      </w:r>
      <w:r w:rsidR="00BA03E3" w:rsidRPr="00BA03E3">
        <w:rPr>
          <w:rFonts w:ascii="Times New Roman" w:hAnsi="Times New Roman" w:cs="Times New Roman"/>
          <w:noProof/>
        </w:rPr>
        <w:t>cysteine-type deubiquitinase</w:t>
      </w:r>
      <w:r w:rsidR="00482E53">
        <w:rPr>
          <w:rFonts w:ascii="Times New Roman" w:hAnsi="Times New Roman" w:cs="Times New Roman"/>
          <w:noProof/>
        </w:rPr>
        <w:t>, and may</w:t>
      </w:r>
      <w:r w:rsidR="00BA03E3" w:rsidRPr="00BA03E3">
        <w:rPr>
          <w:rFonts w:ascii="Times New Roman" w:hAnsi="Times New Roman" w:cs="Times New Roman"/>
          <w:noProof/>
        </w:rPr>
        <w:t xml:space="preserve"> be involved in protein </w:t>
      </w:r>
      <w:r w:rsidR="00BA03E3" w:rsidRPr="00BA03E3">
        <w:rPr>
          <w:rFonts w:ascii="Times New Roman" w:hAnsi="Times New Roman" w:cs="Times New Roman"/>
          <w:noProof/>
        </w:rPr>
        <w:lastRenderedPageBreak/>
        <w:t>deubiquitination</w:t>
      </w:r>
      <w:ins w:id="429" w:author="飯野　雄一" w:date="2023-01-19T09:25:00Z">
        <w:r w:rsidR="005D30FD">
          <w:rPr>
            <w:rFonts w:ascii="Times New Roman" w:hAnsi="Times New Roman" w:cs="Times New Roman"/>
            <w:noProof/>
          </w:rPr>
          <w:t xml:space="preserve"> </w:t>
        </w:r>
      </w:ins>
      <w:r w:rsidR="00F647DE">
        <w:rPr>
          <w:rFonts w:ascii="Times New Roman" w:hAnsi="Times New Roman" w:cs="Times New Roman"/>
          <w:noProof/>
        </w:rPr>
        <w:fldChar w:fldCharType="begin">
          <w:fldData xml:space="preserve">PEVuZE5vdGU+PENpdGU+PEF1dGhvcj5aaHU8L0F1dGhvcj48WWVhcj4yMDIxPC9ZZWFyPjxSZWNO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</w:fldData>
        </w:fldChar>
      </w:r>
      <w:r w:rsidR="00F647DE">
        <w:rPr>
          <w:rFonts w:ascii="Times New Roman" w:hAnsi="Times New Roman" w:cs="Times New Roman"/>
          <w:noProof/>
        </w:rPr>
        <w:instrText xml:space="preserve"> ADDIN EN.CITE </w:instrText>
      </w:r>
      <w:r w:rsidR="00F647DE">
        <w:rPr>
          <w:rFonts w:ascii="Times New Roman" w:hAnsi="Times New Roman" w:cs="Times New Roman"/>
          <w:noProof/>
        </w:rPr>
        <w:fldChar w:fldCharType="begin">
          <w:fldData xml:space="preserve">PEVuZE5vdGU+PENpdGU+PEF1dGhvcj5aaHU8L0F1dGhvcj48WWVhcj4yMDIxPC9ZZWFyPjxSZWNO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</w:fldData>
        </w:fldChar>
      </w:r>
      <w:r w:rsidR="00F647DE">
        <w:rPr>
          <w:rFonts w:ascii="Times New Roman" w:hAnsi="Times New Roman" w:cs="Times New Roman"/>
          <w:noProof/>
        </w:rPr>
        <w:instrText xml:space="preserve"> ADDIN EN.CITE.DATA </w:instrText>
      </w:r>
      <w:r w:rsidR="00F647DE">
        <w:rPr>
          <w:rFonts w:ascii="Times New Roman" w:hAnsi="Times New Roman" w:cs="Times New Roman"/>
          <w:noProof/>
        </w:rPr>
      </w:r>
      <w:r w:rsidR="00F647DE">
        <w:rPr>
          <w:rFonts w:ascii="Times New Roman" w:hAnsi="Times New Roman" w:cs="Times New Roman"/>
          <w:noProof/>
        </w:rPr>
        <w:fldChar w:fldCharType="end"/>
      </w:r>
      <w:r w:rsidR="00F647DE">
        <w:rPr>
          <w:rFonts w:ascii="Times New Roman" w:hAnsi="Times New Roman" w:cs="Times New Roman"/>
          <w:noProof/>
        </w:rPr>
      </w:r>
      <w:r w:rsidR="00F647DE">
        <w:rPr>
          <w:rFonts w:ascii="Times New Roman" w:hAnsi="Times New Roman" w:cs="Times New Roman"/>
          <w:noProof/>
        </w:rPr>
        <w:fldChar w:fldCharType="separate"/>
      </w:r>
      <w:r w:rsidR="00F647DE">
        <w:rPr>
          <w:rFonts w:ascii="Times New Roman" w:hAnsi="Times New Roman" w:cs="Times New Roman"/>
          <w:noProof/>
        </w:rPr>
        <w:t>(Zhu, Fu, Li, Liu, &amp; Zhang, 2021)</w:t>
      </w:r>
      <w:r w:rsidR="00F647DE">
        <w:rPr>
          <w:rFonts w:ascii="Times New Roman" w:hAnsi="Times New Roman" w:cs="Times New Roman"/>
          <w:noProof/>
        </w:rPr>
        <w:fldChar w:fldCharType="end"/>
      </w:r>
      <w:r w:rsidR="00482E53">
        <w:rPr>
          <w:rFonts w:ascii="Times New Roman" w:hAnsi="Times New Roman" w:cs="Times New Roman"/>
          <w:noProof/>
        </w:rPr>
        <w:t xml:space="preserve">, thus may have a related </w:t>
      </w:r>
      <w:r w:rsidR="00F647DE">
        <w:rPr>
          <w:rFonts w:ascii="Times New Roman" w:hAnsi="Times New Roman" w:cs="Times New Roman"/>
          <w:noProof/>
          <w:lang w:eastAsia="ja-JP"/>
        </w:rPr>
        <w:drawing>
          <wp:anchor distT="0" distB="0" distL="114300" distR="114300" simplePos="0" relativeHeight="251659264" behindDoc="1" locked="0" layoutInCell="1" allowOverlap="1" wp14:anchorId="7FE48B27" wp14:editId="140C4663">
            <wp:simplePos x="0" y="0"/>
            <wp:positionH relativeFrom="margin">
              <wp:posOffset>-60325</wp:posOffset>
            </wp:positionH>
            <wp:positionV relativeFrom="paragraph">
              <wp:posOffset>346710</wp:posOffset>
            </wp:positionV>
            <wp:extent cx="5260340" cy="3645535"/>
            <wp:effectExtent l="0" t="0" r="0" b="0"/>
            <wp:wrapTight wrapText="bothSides">
              <wp:wrapPolygon edited="0">
                <wp:start x="0" y="0"/>
                <wp:lineTo x="0" y="21446"/>
                <wp:lineTo x="21511" y="21446"/>
                <wp:lineTo x="21511" y="0"/>
                <wp:lineTo x="0"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0"/>
                    <a:stretch>
                      <a:fillRect/>
                    </a:stretch>
                  </pic:blipFill>
                  <pic:spPr bwMode="auto">
                    <a:xfrm>
                      <a:off x="0" y="0"/>
                      <a:ext cx="5260340" cy="3645535"/>
                    </a:xfrm>
                    <a:prstGeom prst="rect">
                      <a:avLst/>
                    </a:prstGeom>
                    <a:noFill/>
                    <a:ln>
                      <a:noFill/>
                    </a:ln>
                  </pic:spPr>
                </pic:pic>
              </a:graphicData>
            </a:graphic>
          </wp:anchor>
        </w:drawing>
      </w:r>
      <w:r>
        <w:rPr>
          <w:rFonts w:ascii="Times New Roman" w:hAnsi="Times New Roman" w:cs="Times New Roman"/>
          <w:noProof/>
        </w:rPr>
        <w:t xml:space="preserve">function </w:t>
      </w:r>
      <w:r w:rsidR="00482E53">
        <w:rPr>
          <w:rFonts w:ascii="Times New Roman" w:hAnsi="Times New Roman" w:cs="Times New Roman"/>
          <w:noProof/>
        </w:rPr>
        <w:t xml:space="preserve">to </w:t>
      </w:r>
      <w:r w:rsidRPr="00AD3775">
        <w:rPr>
          <w:rFonts w:ascii="Times New Roman" w:hAnsi="Times New Roman" w:cs="Times New Roman"/>
          <w:i/>
          <w:iCs/>
          <w:noProof/>
        </w:rPr>
        <w:t>hecd-1</w:t>
      </w:r>
      <w:r>
        <w:rPr>
          <w:rFonts w:ascii="Times New Roman" w:hAnsi="Times New Roman" w:cs="Times New Roman"/>
          <w:i/>
          <w:iCs/>
          <w:noProof/>
        </w:rPr>
        <w:t>.</w:t>
      </w:r>
    </w:p>
    <w:p w14:paraId="62039B7A" w14:textId="03E3E77A" w:rsidR="004763C3" w:rsidRPr="00747132" w:rsidRDefault="004763C3" w:rsidP="00C52E46">
      <w:pPr>
        <w:jc w:val="center"/>
        <w:rPr>
          <w:rFonts w:ascii="Times New Roman" w:hAnsi="Times New Roman" w:cs="Times New Roman"/>
          <w:b/>
          <w:bCs/>
        </w:rPr>
      </w:pPr>
      <w:r w:rsidRPr="00747132">
        <w:rPr>
          <w:rFonts w:ascii="Times New Roman" w:hAnsi="Times New Roman" w:cs="Times New Roman"/>
          <w:b/>
          <w:bCs/>
        </w:rPr>
        <w:t>Figure 5. Predict valuable mutations with the EM</w:t>
      </w:r>
      <w:ins w:id="430" w:author="飯野　雄一" w:date="2023-01-19T09:16:00Z">
        <w:r w:rsidR="00D0307E">
          <w:rPr>
            <w:rFonts w:ascii="Times New Roman" w:hAnsi="Times New Roman" w:cs="Times New Roman"/>
            <w:b/>
            <w:bCs/>
          </w:rPr>
          <w:t>S</w:t>
        </w:r>
      </w:ins>
      <w:del w:id="431" w:author="飯野　雄一" w:date="2023-01-19T09:16:00Z">
        <w:r w:rsidRPr="00747132" w:rsidDel="00D0307E">
          <w:rPr>
            <w:rFonts w:ascii="Times New Roman" w:hAnsi="Times New Roman" w:cs="Times New Roman"/>
            <w:b/>
            <w:bCs/>
          </w:rPr>
          <w:delText>P</w:delText>
        </w:r>
      </w:del>
      <w:r w:rsidRPr="00747132">
        <w:rPr>
          <w:rFonts w:ascii="Times New Roman" w:hAnsi="Times New Roman" w:cs="Times New Roman"/>
          <w:b/>
          <w:bCs/>
        </w:rPr>
        <w:t xml:space="preserve"> mutation probability map.</w:t>
      </w:r>
    </w:p>
    <w:p w14:paraId="3F707282" w14:textId="0240BEEA" w:rsidR="004763C3" w:rsidRPr="00BD1408" w:rsidRDefault="004763C3" w:rsidP="00C52E46">
      <w:pPr>
        <w:rPr>
          <w:rFonts w:ascii="Times New Roman" w:hAnsi="Times New Roman" w:cs="Times New Roman"/>
          <w:sz w:val="18"/>
          <w:szCs w:val="18"/>
        </w:rPr>
      </w:pPr>
      <w:r w:rsidRPr="00BD1408">
        <w:rPr>
          <w:rFonts w:ascii="Times New Roman" w:hAnsi="Times New Roman" w:cs="Times New Roman"/>
          <w:sz w:val="18"/>
          <w:szCs w:val="18"/>
        </w:rPr>
        <w:t xml:space="preserve">A) volcano plot of a suppressor screening experiment with 94 samples, orange arrows </w:t>
      </w:r>
      <w:r w:rsidR="00482E53">
        <w:rPr>
          <w:rFonts w:ascii="Times New Roman" w:hAnsi="Times New Roman" w:cs="Times New Roman"/>
          <w:sz w:val="18"/>
          <w:szCs w:val="18"/>
        </w:rPr>
        <w:t>indicate</w:t>
      </w:r>
      <w:r w:rsidR="00482E53" w:rsidRPr="00BD1408">
        <w:rPr>
          <w:rFonts w:ascii="Times New Roman" w:hAnsi="Times New Roman" w:cs="Times New Roman"/>
          <w:sz w:val="18"/>
          <w:szCs w:val="18"/>
        </w:rPr>
        <w:t xml:space="preserve"> </w:t>
      </w:r>
      <w:r w:rsidRPr="00BD1408">
        <w:rPr>
          <w:rFonts w:ascii="Times New Roman" w:hAnsi="Times New Roman" w:cs="Times New Roman"/>
          <w:sz w:val="18"/>
          <w:szCs w:val="18"/>
        </w:rPr>
        <w:t xml:space="preserve">genes </w:t>
      </w:r>
      <w:del w:id="432" w:author="飯野　雄一" w:date="2023-01-19T09:13:00Z">
        <w:r w:rsidR="00482E53" w:rsidDel="00F95C38">
          <w:rPr>
            <w:rFonts w:ascii="Times New Roman" w:hAnsi="Times New Roman" w:cs="Times New Roman"/>
            <w:sz w:val="18"/>
            <w:szCs w:val="18"/>
          </w:rPr>
          <w:delText xml:space="preserve">those </w:delText>
        </w:r>
      </w:del>
      <w:ins w:id="433" w:author="飯野　雄一" w:date="2023-01-19T09:13:00Z">
        <w:r w:rsidR="00F95C38">
          <w:rPr>
            <w:rFonts w:ascii="Times New Roman" w:hAnsi="Times New Roman" w:cs="Times New Roman"/>
            <w:sz w:val="18"/>
            <w:szCs w:val="18"/>
          </w:rPr>
          <w:t xml:space="preserve">that </w:t>
        </w:r>
      </w:ins>
      <w:r w:rsidR="00482E53">
        <w:rPr>
          <w:rFonts w:ascii="Times New Roman" w:hAnsi="Times New Roman" w:cs="Times New Roman"/>
          <w:sz w:val="18"/>
          <w:szCs w:val="18"/>
        </w:rPr>
        <w:t>were experimentally confirmed</w:t>
      </w:r>
      <w:ins w:id="434" w:author="飯野　雄一" w:date="2023-01-19T09:14:00Z">
        <w:r w:rsidR="00F95C38">
          <w:rPr>
            <w:rFonts w:ascii="Times New Roman" w:hAnsi="Times New Roman" w:cs="Times New Roman"/>
            <w:sz w:val="18"/>
            <w:szCs w:val="18"/>
          </w:rPr>
          <w:t>.</w:t>
        </w:r>
      </w:ins>
      <w:r w:rsidRPr="00BD1408">
        <w:rPr>
          <w:rFonts w:ascii="Times New Roman" w:hAnsi="Times New Roman" w:cs="Times New Roman"/>
          <w:sz w:val="18"/>
          <w:szCs w:val="18"/>
        </w:rPr>
        <w:t xml:space="preserve"> B) volcano plot of a suppressor screening experiment with 438 samples, orange arrows </w:t>
      </w:r>
      <w:r w:rsidR="00482E53">
        <w:rPr>
          <w:rFonts w:ascii="Times New Roman" w:hAnsi="Times New Roman" w:cs="Times New Roman"/>
          <w:sz w:val="18"/>
          <w:szCs w:val="18"/>
        </w:rPr>
        <w:t xml:space="preserve">are confirmed </w:t>
      </w:r>
      <w:r w:rsidRPr="00BD1408">
        <w:rPr>
          <w:rFonts w:ascii="Times New Roman" w:hAnsi="Times New Roman" w:cs="Times New Roman"/>
          <w:sz w:val="18"/>
          <w:szCs w:val="18"/>
        </w:rPr>
        <w:t>genes</w:t>
      </w:r>
      <w:ins w:id="435" w:author="飯野　雄一" w:date="2023-01-19T09:14:00Z">
        <w:r w:rsidR="00F95C38">
          <w:rPr>
            <w:rFonts w:ascii="Times New Roman" w:hAnsi="Times New Roman" w:cs="Times New Roman"/>
            <w:sz w:val="18"/>
            <w:szCs w:val="18"/>
          </w:rPr>
          <w:t>.</w:t>
        </w:r>
      </w:ins>
      <w:r w:rsidRPr="00BD1408">
        <w:rPr>
          <w:rFonts w:ascii="Times New Roman" w:hAnsi="Times New Roman" w:cs="Times New Roman"/>
          <w:sz w:val="18"/>
          <w:szCs w:val="18"/>
        </w:rPr>
        <w:t xml:space="preserve"> C) volcano plot of a Dumpy screening experiment with 256 samples. D) volcano plot of a suppressor screening experiment of </w:t>
      </w:r>
      <w:r w:rsidRPr="00BD1408">
        <w:rPr>
          <w:rFonts w:ascii="Times New Roman" w:hAnsi="Times New Roman" w:cs="Times New Roman"/>
          <w:i/>
          <w:iCs/>
          <w:sz w:val="18"/>
          <w:szCs w:val="18"/>
        </w:rPr>
        <w:t>hecd-1</w:t>
      </w:r>
      <w:r w:rsidRPr="00BD1408">
        <w:rPr>
          <w:rFonts w:ascii="Times New Roman" w:hAnsi="Times New Roman" w:cs="Times New Roman"/>
          <w:sz w:val="18"/>
          <w:szCs w:val="18"/>
        </w:rPr>
        <w:t xml:space="preserve"> with 6 samples. E) volcano plot of the MMP dataset compar</w:t>
      </w:r>
      <w:ins w:id="436" w:author="飯野　雄一" w:date="2023-01-19T09:15:00Z">
        <w:r w:rsidR="00F95C38">
          <w:rPr>
            <w:rFonts w:ascii="Times New Roman" w:hAnsi="Times New Roman" w:cs="Times New Roman"/>
            <w:sz w:val="18"/>
            <w:szCs w:val="18"/>
          </w:rPr>
          <w:t>ed</w:t>
        </w:r>
      </w:ins>
      <w:del w:id="437" w:author="飯野　雄一" w:date="2023-01-19T09:15:00Z">
        <w:r w:rsidRPr="00BD1408" w:rsidDel="00F95C38">
          <w:rPr>
            <w:rFonts w:ascii="Times New Roman" w:hAnsi="Times New Roman" w:cs="Times New Roman"/>
            <w:sz w:val="18"/>
            <w:szCs w:val="18"/>
          </w:rPr>
          <w:delText>ing</w:delText>
        </w:r>
      </w:del>
      <w:r w:rsidRPr="00BD1408">
        <w:rPr>
          <w:rFonts w:ascii="Times New Roman" w:hAnsi="Times New Roman" w:cs="Times New Roman"/>
          <w:sz w:val="18"/>
          <w:szCs w:val="18"/>
        </w:rPr>
        <w:t xml:space="preserve"> with the EMS probability map.</w:t>
      </w:r>
      <w:r w:rsidR="00332994" w:rsidRPr="00332994">
        <w:rPr>
          <w:rFonts w:ascii="Times New Roman" w:hAnsi="Times New Roman" w:cs="Times New Roman"/>
          <w:sz w:val="18"/>
          <w:szCs w:val="18"/>
        </w:rPr>
        <w:t xml:space="preserve"> </w:t>
      </w:r>
      <w:r w:rsidR="00332994">
        <w:rPr>
          <w:rFonts w:ascii="Times New Roman" w:hAnsi="Times New Roman" w:cs="Times New Roman"/>
          <w:sz w:val="18"/>
          <w:szCs w:val="18"/>
        </w:rPr>
        <w:t>Note that p</w:t>
      </w:r>
      <w:r w:rsidR="00332994" w:rsidRPr="00332994">
        <w:rPr>
          <w:rFonts w:ascii="Times New Roman" w:hAnsi="Times New Roman" w:cs="Times New Roman"/>
          <w:sz w:val="18"/>
          <w:szCs w:val="18"/>
        </w:rPr>
        <w:t xml:space="preserve">art of the data </w:t>
      </w:r>
      <w:r w:rsidR="00332994">
        <w:rPr>
          <w:rFonts w:ascii="Times New Roman" w:hAnsi="Times New Roman" w:cs="Times New Roman"/>
          <w:sz w:val="18"/>
          <w:szCs w:val="18"/>
        </w:rPr>
        <w:t xml:space="preserve">such as </w:t>
      </w:r>
      <w:ins w:id="438" w:author="飯野　雄一" w:date="2023-01-19T09:15:00Z">
        <w:r w:rsidR="00F95C38">
          <w:rPr>
            <w:rFonts w:ascii="Times New Roman" w:hAnsi="Times New Roman" w:cs="Times New Roman"/>
            <w:sz w:val="18"/>
            <w:szCs w:val="18"/>
          </w:rPr>
          <w:t xml:space="preserve">some </w:t>
        </w:r>
      </w:ins>
      <w:r w:rsidR="00332994">
        <w:rPr>
          <w:rFonts w:ascii="Times New Roman" w:hAnsi="Times New Roman" w:cs="Times New Roman"/>
          <w:sz w:val="18"/>
          <w:szCs w:val="18"/>
        </w:rPr>
        <w:t>gene name</w:t>
      </w:r>
      <w:ins w:id="439" w:author="飯野　雄一" w:date="2023-01-19T09:15:00Z">
        <w:r w:rsidR="00F95C38">
          <w:rPr>
            <w:rFonts w:ascii="Times New Roman" w:hAnsi="Times New Roman" w:cs="Times New Roman"/>
            <w:sz w:val="18"/>
            <w:szCs w:val="18"/>
          </w:rPr>
          <w:t>s</w:t>
        </w:r>
      </w:ins>
      <w:r w:rsidR="00332994">
        <w:rPr>
          <w:rFonts w:ascii="Times New Roman" w:hAnsi="Times New Roman" w:cs="Times New Roman"/>
          <w:sz w:val="18"/>
          <w:szCs w:val="18"/>
        </w:rPr>
        <w:t xml:space="preserve"> </w:t>
      </w:r>
      <w:r w:rsidR="00332994" w:rsidRPr="00332994">
        <w:rPr>
          <w:rFonts w:ascii="Times New Roman" w:hAnsi="Times New Roman" w:cs="Times New Roman"/>
          <w:sz w:val="18"/>
          <w:szCs w:val="18"/>
        </w:rPr>
        <w:t xml:space="preserve">cannot be shown because </w:t>
      </w:r>
      <w:ins w:id="440" w:author="飯野　雄一" w:date="2023-01-19T09:16:00Z">
        <w:r w:rsidR="00F95C38">
          <w:rPr>
            <w:rFonts w:ascii="Times New Roman" w:hAnsi="Times New Roman" w:cs="Times New Roman"/>
            <w:sz w:val="18"/>
            <w:szCs w:val="18"/>
          </w:rPr>
          <w:t>they have</w:t>
        </w:r>
        <w:r w:rsidR="003C33D4">
          <w:rPr>
            <w:rFonts w:ascii="Times New Roman" w:hAnsi="Times New Roman" w:cs="Times New Roman"/>
            <w:sz w:val="18"/>
            <w:szCs w:val="18"/>
          </w:rPr>
          <w:t xml:space="preserve"> </w:t>
        </w:r>
      </w:ins>
      <w:del w:id="441" w:author="飯野　雄一" w:date="2023-01-19T09:16:00Z">
        <w:r w:rsidR="00332994" w:rsidDel="00F95C38">
          <w:rPr>
            <w:rFonts w:ascii="Times New Roman" w:hAnsi="Times New Roman" w:cs="Times New Roman"/>
            <w:sz w:val="18"/>
            <w:szCs w:val="18"/>
          </w:rPr>
          <w:delText xml:space="preserve">it </w:delText>
        </w:r>
        <w:r w:rsidR="00332994" w:rsidRPr="00332994" w:rsidDel="00F95C38">
          <w:rPr>
            <w:rFonts w:ascii="Times New Roman" w:hAnsi="Times New Roman" w:cs="Times New Roman"/>
            <w:sz w:val="18"/>
            <w:szCs w:val="18"/>
          </w:rPr>
          <w:delText xml:space="preserve">has </w:delText>
        </w:r>
      </w:del>
      <w:r w:rsidR="00332994" w:rsidRPr="00332994">
        <w:rPr>
          <w:rFonts w:ascii="Times New Roman" w:hAnsi="Times New Roman" w:cs="Times New Roman"/>
          <w:sz w:val="18"/>
          <w:szCs w:val="18"/>
        </w:rPr>
        <w:t>not been published yet.</w:t>
      </w:r>
      <w:r w:rsidR="00332994">
        <w:rPr>
          <w:rFonts w:ascii="Times New Roman" w:hAnsi="Times New Roman" w:cs="Times New Roman"/>
          <w:sz w:val="18"/>
          <w:szCs w:val="18"/>
        </w:rPr>
        <w:t xml:space="preserve"> </w:t>
      </w:r>
    </w:p>
    <w:p w14:paraId="57E5C13D" w14:textId="77777777" w:rsidR="004763C3" w:rsidRPr="00D606D1" w:rsidRDefault="004763C3" w:rsidP="00C52E46">
      <w:pPr>
        <w:rPr>
          <w:rFonts w:ascii="Times New Roman" w:hAnsi="Times New Roman" w:cs="Times New Roman"/>
        </w:rPr>
      </w:pPr>
    </w:p>
    <w:p w14:paraId="24331D19" w14:textId="6C516CB5" w:rsidR="004763C3" w:rsidRPr="0059468A" w:rsidRDefault="004763C3" w:rsidP="00C52E46">
      <w:pPr>
        <w:rPr>
          <w:rFonts w:ascii="Times New Roman" w:hAnsi="Times New Roman" w:cs="Times New Roman"/>
          <w:b/>
          <w:bCs/>
        </w:rPr>
      </w:pPr>
      <w:bookmarkStart w:id="442" w:name="_Hlk123583055"/>
      <w:r w:rsidRPr="0059468A">
        <w:rPr>
          <w:rFonts w:ascii="Times New Roman" w:hAnsi="Times New Roman" w:cs="Times New Roman" w:hint="eastAsia"/>
          <w:b/>
          <w:bCs/>
        </w:rPr>
        <w:t>3</w:t>
      </w:r>
      <w:r w:rsidRPr="0059468A">
        <w:rPr>
          <w:rFonts w:ascii="Times New Roman" w:hAnsi="Times New Roman" w:cs="Times New Roman"/>
          <w:b/>
          <w:bCs/>
        </w:rPr>
        <w:t>.</w:t>
      </w:r>
      <w:r>
        <w:rPr>
          <w:rFonts w:ascii="Times New Roman" w:hAnsi="Times New Roman" w:cs="Times New Roman"/>
          <w:b/>
          <w:bCs/>
        </w:rPr>
        <w:t>6</w:t>
      </w:r>
      <w:r w:rsidRPr="0059468A">
        <w:rPr>
          <w:rFonts w:ascii="Times New Roman" w:hAnsi="Times New Roman" w:cs="Times New Roman"/>
          <w:b/>
          <w:bCs/>
        </w:rPr>
        <w:t xml:space="preserve"> </w:t>
      </w:r>
      <w:r>
        <w:rPr>
          <w:rFonts w:ascii="Times New Roman" w:hAnsi="Times New Roman" w:cs="Times New Roman"/>
          <w:b/>
          <w:bCs/>
        </w:rPr>
        <w:t>Permutation</w:t>
      </w:r>
      <w:r w:rsidRPr="0059468A">
        <w:rPr>
          <w:rFonts w:ascii="Times New Roman" w:hAnsi="Times New Roman" w:cs="Times New Roman"/>
          <w:b/>
          <w:bCs/>
        </w:rPr>
        <w:t xml:space="preserve"> </w:t>
      </w:r>
      <w:bookmarkEnd w:id="442"/>
      <w:r>
        <w:rPr>
          <w:rFonts w:ascii="Times New Roman" w:hAnsi="Times New Roman" w:cs="Times New Roman"/>
          <w:b/>
          <w:bCs/>
        </w:rPr>
        <w:t xml:space="preserve">importance evaluation of each feature reveals the difference in the areas </w:t>
      </w:r>
      <w:ins w:id="443" w:author="飯野　雄一" w:date="2023-01-19T09:26:00Z">
        <w:r w:rsidR="00455D39">
          <w:rPr>
            <w:rFonts w:ascii="Times New Roman" w:hAnsi="Times New Roman" w:cs="Times New Roman"/>
            <w:b/>
            <w:bCs/>
          </w:rPr>
          <w:t xml:space="preserve">that </w:t>
        </w:r>
      </w:ins>
      <w:r>
        <w:rPr>
          <w:rFonts w:ascii="Times New Roman" w:hAnsi="Times New Roman" w:cs="Times New Roman"/>
          <w:b/>
          <w:bCs/>
        </w:rPr>
        <w:t xml:space="preserve">each feature </w:t>
      </w:r>
      <w:del w:id="444" w:author="飯野　雄一" w:date="2023-01-19T09:26:00Z">
        <w:r w:rsidDel="00455D39">
          <w:rPr>
            <w:rFonts w:ascii="Times New Roman" w:hAnsi="Times New Roman" w:cs="Times New Roman"/>
            <w:b/>
            <w:bCs/>
          </w:rPr>
          <w:delText xml:space="preserve">takes </w:delText>
        </w:r>
      </w:del>
      <w:ins w:id="445" w:author="飯野　雄一" w:date="2023-01-19T09:27:00Z">
        <w:r w:rsidR="00455D39">
          <w:rPr>
            <w:rFonts w:ascii="Times New Roman" w:hAnsi="Times New Roman" w:cs="Times New Roman"/>
            <w:b/>
            <w:bCs/>
          </w:rPr>
          <w:t xml:space="preserve">has an </w:t>
        </w:r>
      </w:ins>
      <w:r>
        <w:rPr>
          <w:rFonts w:ascii="Times New Roman" w:hAnsi="Times New Roman" w:cs="Times New Roman"/>
          <w:b/>
          <w:bCs/>
        </w:rPr>
        <w:t>effect.</w:t>
      </w:r>
    </w:p>
    <w:p w14:paraId="57F01D0D" w14:textId="49B4D703" w:rsidR="004763C3" w:rsidRDefault="004763C3" w:rsidP="00C52E46">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lthough as a</w:t>
      </w:r>
      <w:ins w:id="446" w:author="飯野　雄一" w:date="2023-01-19T09:27:00Z">
        <w:r w:rsidR="00455D39">
          <w:rPr>
            <w:rFonts w:ascii="Times New Roman" w:hAnsi="Times New Roman" w:cs="Times New Roman"/>
          </w:rPr>
          <w:t>n</w:t>
        </w:r>
      </w:ins>
      <w:r>
        <w:rPr>
          <w:rFonts w:ascii="Times New Roman" w:hAnsi="Times New Roman" w:cs="Times New Roman"/>
        </w:rPr>
        <w:t xml:space="preserve"> </w:t>
      </w:r>
      <w:r w:rsidR="00850598">
        <w:rPr>
          <w:rFonts w:ascii="Times New Roman" w:hAnsi="Times New Roman" w:cs="Times New Roman"/>
        </w:rPr>
        <w:t>ensemble</w:t>
      </w:r>
      <w:r w:rsidR="00AC26DC">
        <w:rPr>
          <w:rFonts w:ascii="Times New Roman" w:hAnsi="Times New Roman" w:cs="Times New Roman"/>
        </w:rPr>
        <w:t xml:space="preserve"> </w:t>
      </w:r>
      <w:r>
        <w:rPr>
          <w:rFonts w:ascii="Times New Roman" w:hAnsi="Times New Roman" w:cs="Times New Roman"/>
        </w:rPr>
        <w:t xml:space="preserve">algorithm, it is difficult to exactly know how this </w:t>
      </w:r>
      <w:r w:rsidR="00850598">
        <w:rPr>
          <w:rFonts w:ascii="Times New Roman" w:hAnsi="Times New Roman" w:cs="Times New Roman"/>
        </w:rPr>
        <w:t xml:space="preserve">kind of </w:t>
      </w:r>
      <w:r>
        <w:rPr>
          <w:rFonts w:ascii="Times New Roman" w:hAnsi="Times New Roman" w:cs="Times New Roman"/>
        </w:rPr>
        <w:t>model work</w:t>
      </w:r>
      <w:ins w:id="447" w:author="飯野　雄一" w:date="2023-01-19T09:27:00Z">
        <w:r w:rsidR="00455D39">
          <w:rPr>
            <w:rFonts w:ascii="Times New Roman" w:hAnsi="Times New Roman" w:cs="Times New Roman"/>
          </w:rPr>
          <w:t>s</w:t>
        </w:r>
      </w:ins>
      <w:r>
        <w:rPr>
          <w:rFonts w:ascii="Times New Roman" w:hAnsi="Times New Roman" w:cs="Times New Roman"/>
        </w:rPr>
        <w:t xml:space="preserve"> in an explainable way</w:t>
      </w:r>
      <w:r w:rsidR="00127206">
        <w:rPr>
          <w:rFonts w:ascii="Times New Roman" w:hAnsi="Times New Roman" w:cs="Times New Roman"/>
        </w:rPr>
        <w:t xml:space="preserve">. It </w:t>
      </w:r>
      <w:r>
        <w:rPr>
          <w:rFonts w:ascii="Times New Roman" w:hAnsi="Times New Roman" w:cs="Times New Roman"/>
        </w:rPr>
        <w:t xml:space="preserve">is essential to understand the interaction of features which provide the predictive accuracy. In model I, pentabase bias </w:t>
      </w:r>
      <w:r w:rsidR="00127206">
        <w:rPr>
          <w:rFonts w:ascii="Times New Roman" w:hAnsi="Times New Roman" w:cs="Times New Roman"/>
        </w:rPr>
        <w:t xml:space="preserve">was </w:t>
      </w:r>
      <w:r>
        <w:rPr>
          <w:rFonts w:ascii="Times New Roman" w:hAnsi="Times New Roman" w:cs="Times New Roman"/>
        </w:rPr>
        <w:t xml:space="preserve">the </w:t>
      </w:r>
      <w:r w:rsidR="00127206">
        <w:rPr>
          <w:rFonts w:ascii="Times New Roman" w:hAnsi="Times New Roman" w:cs="Times New Roman"/>
        </w:rPr>
        <w:t xml:space="preserve">most impactful </w:t>
      </w:r>
      <w:r>
        <w:rPr>
          <w:rFonts w:ascii="Times New Roman" w:hAnsi="Times New Roman" w:cs="Times New Roman"/>
        </w:rPr>
        <w:t xml:space="preserve">feature, </w:t>
      </w:r>
      <w:r w:rsidR="00127206">
        <w:rPr>
          <w:rFonts w:ascii="Times New Roman" w:hAnsi="Times New Roman" w:cs="Times New Roman"/>
        </w:rPr>
        <w:t xml:space="preserve">and it made </w:t>
      </w:r>
      <w:r>
        <w:rPr>
          <w:rFonts w:ascii="Times New Roman" w:hAnsi="Times New Roman" w:cs="Times New Roman"/>
        </w:rPr>
        <w:t xml:space="preserve">difficult to compare the importance of each </w:t>
      </w:r>
      <w:del w:id="448" w:author="Guo Zhengyang" w:date="2023-03-12T15:21:00Z">
        <w:r w:rsidDel="00E34353">
          <w:rPr>
            <w:rFonts w:ascii="Times New Roman" w:hAnsi="Times New Roman" w:cs="Times New Roman"/>
          </w:rPr>
          <w:delText>epigenetic</w:delText>
        </w:r>
      </w:del>
      <w:ins w:id="449" w:author="Guo Zhengyang" w:date="2023-03-12T15:21:00Z">
        <w:r w:rsidR="00E34353">
          <w:rPr>
            <w:rFonts w:ascii="Times New Roman" w:hAnsi="Times New Roman" w:cs="Times New Roman"/>
          </w:rPr>
          <w:t>DNA-binding protein</w:t>
        </w:r>
      </w:ins>
      <w:r>
        <w:rPr>
          <w:rFonts w:ascii="Times New Roman" w:hAnsi="Times New Roman" w:cs="Times New Roman"/>
        </w:rPr>
        <w:t xml:space="preserve"> features. Although model II </w:t>
      </w:r>
      <w:r w:rsidR="00127206">
        <w:rPr>
          <w:rFonts w:ascii="Times New Roman" w:hAnsi="Times New Roman" w:cs="Times New Roman"/>
        </w:rPr>
        <w:t xml:space="preserve">was </w:t>
      </w:r>
      <w:r>
        <w:rPr>
          <w:rFonts w:ascii="Times New Roman" w:hAnsi="Times New Roman" w:cs="Times New Roman"/>
        </w:rPr>
        <w:t>not as reliable as model I, it still provide</w:t>
      </w:r>
      <w:r w:rsidR="00127206">
        <w:rPr>
          <w:rFonts w:ascii="Times New Roman" w:hAnsi="Times New Roman" w:cs="Times New Roman"/>
        </w:rPr>
        <w:t>d</w:t>
      </w:r>
      <w:r>
        <w:rPr>
          <w:rFonts w:ascii="Times New Roman" w:hAnsi="Times New Roman" w:cs="Times New Roman"/>
        </w:rPr>
        <w:t xml:space="preserve"> a relatively accurate prediction, which means it can be used to assess the contribution of each </w:t>
      </w:r>
      <w:del w:id="450" w:author="Guo Zhengyang" w:date="2023-03-12T15:21:00Z">
        <w:r w:rsidDel="00E34353">
          <w:rPr>
            <w:rFonts w:ascii="Times New Roman" w:hAnsi="Times New Roman" w:cs="Times New Roman"/>
          </w:rPr>
          <w:delText>epigenetic</w:delText>
        </w:r>
      </w:del>
      <w:ins w:id="451" w:author="Guo Zhengyang" w:date="2023-03-12T15:21:00Z">
        <w:r w:rsidR="00E34353">
          <w:rPr>
            <w:rFonts w:ascii="Times New Roman" w:hAnsi="Times New Roman" w:cs="Times New Roman"/>
          </w:rPr>
          <w:t>DNA-binding protein</w:t>
        </w:r>
      </w:ins>
      <w:r>
        <w:rPr>
          <w:rFonts w:ascii="Times New Roman" w:hAnsi="Times New Roman" w:cs="Times New Roman"/>
        </w:rPr>
        <w:t xml:space="preserve"> feature</w:t>
      </w:r>
      <w:r w:rsidR="00127206">
        <w:rPr>
          <w:rFonts w:ascii="Times New Roman" w:hAnsi="Times New Roman" w:cs="Times New Roman"/>
        </w:rPr>
        <w:t xml:space="preserve"> independent of pentabase bias</w:t>
      </w:r>
      <w:r>
        <w:rPr>
          <w:rFonts w:ascii="Times New Roman" w:hAnsi="Times New Roman" w:cs="Times New Roman"/>
        </w:rPr>
        <w:t xml:space="preserve">. </w:t>
      </w:r>
    </w:p>
    <w:p w14:paraId="319754D0" w14:textId="77777777" w:rsidR="004763C3" w:rsidRDefault="004763C3" w:rsidP="00C52E46">
      <w:pPr>
        <w:rPr>
          <w:rFonts w:ascii="Times New Roman" w:hAnsi="Times New Roman" w:cs="Times New Roman"/>
        </w:rPr>
      </w:pPr>
    </w:p>
    <w:p w14:paraId="159D8848" w14:textId="044FE2B6" w:rsidR="004763C3" w:rsidRDefault="00127206" w:rsidP="00C52E46">
      <w:pPr>
        <w:rPr>
          <w:rFonts w:ascii="Times New Roman" w:hAnsi="Times New Roman" w:cs="Times New Roman"/>
        </w:rPr>
      </w:pPr>
      <w:r>
        <w:rPr>
          <w:rFonts w:ascii="Times New Roman" w:hAnsi="Times New Roman" w:cs="Times New Roman"/>
        </w:rPr>
        <w:t>P</w:t>
      </w:r>
      <w:r w:rsidR="004763C3">
        <w:rPr>
          <w:rFonts w:ascii="Times New Roman" w:hAnsi="Times New Roman" w:cs="Times New Roman"/>
        </w:rPr>
        <w:t xml:space="preserve">ermutation importance </w:t>
      </w:r>
      <w:r>
        <w:rPr>
          <w:rFonts w:ascii="Times New Roman" w:hAnsi="Times New Roman" w:cs="Times New Roman"/>
        </w:rPr>
        <w:t xml:space="preserve">was </w:t>
      </w:r>
      <w:r w:rsidR="004763C3">
        <w:rPr>
          <w:rFonts w:ascii="Times New Roman" w:hAnsi="Times New Roman" w:cs="Times New Roman"/>
        </w:rPr>
        <w:t xml:space="preserve">used to evaluate each feature </w:t>
      </w:r>
      <w:r w:rsidR="004763C3">
        <w:rPr>
          <w:rFonts w:ascii="Times New Roman" w:hAnsi="Times New Roman" w:cs="Times New Roman"/>
          <w:noProof/>
        </w:rPr>
        <w:t>(Breiman, 2001)</w:t>
      </w:r>
      <w:r w:rsidR="004763C3">
        <w:rPr>
          <w:rFonts w:ascii="Times New Roman" w:hAnsi="Times New Roman" w:cs="Times New Roman"/>
        </w:rPr>
        <w:t xml:space="preserve">. </w:t>
      </w:r>
      <w:r w:rsidR="008B30E8">
        <w:rPr>
          <w:rFonts w:ascii="Times New Roman" w:hAnsi="Times New Roman" w:cs="Times New Roman"/>
        </w:rPr>
        <w:t>Each feature was</w:t>
      </w:r>
      <w:r w:rsidR="004763C3">
        <w:rPr>
          <w:rFonts w:ascii="Times New Roman" w:hAnsi="Times New Roman" w:cs="Times New Roman"/>
        </w:rPr>
        <w:t xml:space="preserve"> </w:t>
      </w:r>
      <w:ins w:id="452" w:author="Guo Zhengyang" w:date="2023-03-12T15:18:00Z">
        <w:r w:rsidR="00E34353" w:rsidRPr="00E34353">
          <w:rPr>
            <w:rFonts w:ascii="Times New Roman" w:hAnsi="Times New Roman" w:cs="Times New Roman"/>
          </w:rPr>
          <w:t>randomized keeping the same distribution</w:t>
        </w:r>
      </w:ins>
      <w:del w:id="453" w:author="Guo Zhengyang" w:date="2023-03-12T15:18:00Z">
        <w:r w:rsidR="004763C3" w:rsidDel="00E34353">
          <w:rPr>
            <w:rFonts w:ascii="Times New Roman" w:hAnsi="Times New Roman" w:cs="Times New Roman"/>
          </w:rPr>
          <w:delText xml:space="preserve">replaced with </w:delText>
        </w:r>
        <w:commentRangeStart w:id="454"/>
        <w:r w:rsidR="004763C3" w:rsidDel="00E34353">
          <w:rPr>
            <w:rFonts w:ascii="Times New Roman" w:hAnsi="Times New Roman" w:cs="Times New Roman"/>
          </w:rPr>
          <w:delText>random noise with the same distribution</w:delText>
        </w:r>
        <w:commentRangeEnd w:id="454"/>
        <w:r w:rsidR="00631591" w:rsidDel="00E34353">
          <w:rPr>
            <w:rStyle w:val="af0"/>
          </w:rPr>
          <w:commentReference w:id="454"/>
        </w:r>
      </w:del>
      <w:r w:rsidR="004763C3">
        <w:rPr>
          <w:rFonts w:ascii="Times New Roman" w:hAnsi="Times New Roman" w:cs="Times New Roman"/>
        </w:rPr>
        <w:t xml:space="preserve"> as the original feature values and the prediction was made using the new dataset with </w:t>
      </w:r>
      <w:del w:id="455" w:author="飯野　雄一" w:date="2023-01-19T10:01:00Z">
        <w:r w:rsidR="008B30E8" w:rsidDel="00631591">
          <w:rPr>
            <w:rFonts w:ascii="Times New Roman" w:hAnsi="Times New Roman" w:cs="Times New Roman"/>
          </w:rPr>
          <w:delText>the noise</w:delText>
        </w:r>
      </w:del>
      <w:ins w:id="456" w:author="飯野　雄一" w:date="2023-01-19T10:01:00Z">
        <w:r w:rsidR="00631591">
          <w:rPr>
            <w:rFonts w:ascii="Times New Roman" w:hAnsi="Times New Roman" w:cs="Times New Roman"/>
          </w:rPr>
          <w:t>randomization</w:t>
        </w:r>
      </w:ins>
      <w:r w:rsidR="004763C3">
        <w:rPr>
          <w:rFonts w:ascii="Times New Roman" w:hAnsi="Times New Roman" w:cs="Times New Roman"/>
        </w:rPr>
        <w:t xml:space="preserve">. </w:t>
      </w:r>
      <w:r w:rsidR="001B3C20">
        <w:rPr>
          <w:rFonts w:ascii="Times New Roman" w:hAnsi="Times New Roman" w:cs="Times New Roman"/>
        </w:rPr>
        <w:t xml:space="preserve">Replacement usually makes </w:t>
      </w:r>
      <w:r w:rsidR="00C90CFA">
        <w:rPr>
          <w:rFonts w:ascii="Times New Roman" w:hAnsi="Times New Roman" w:cs="Times New Roman"/>
        </w:rPr>
        <w:t xml:space="preserve">prediction </w:t>
      </w:r>
      <w:r w:rsidR="004763C3">
        <w:rPr>
          <w:rFonts w:ascii="Times New Roman" w:hAnsi="Times New Roman" w:cs="Times New Roman"/>
        </w:rPr>
        <w:t xml:space="preserve">worse than the original </w:t>
      </w:r>
      <w:r w:rsidR="001B3C20">
        <w:rPr>
          <w:rFonts w:ascii="Times New Roman" w:hAnsi="Times New Roman" w:cs="Times New Roman"/>
        </w:rPr>
        <w:t>feature combinations</w:t>
      </w:r>
      <w:r w:rsidR="004763C3">
        <w:rPr>
          <w:rFonts w:ascii="Times New Roman" w:hAnsi="Times New Roman" w:cs="Times New Roman"/>
        </w:rPr>
        <w:t xml:space="preserve">. </w:t>
      </w:r>
      <w:r w:rsidR="001B3C20">
        <w:rPr>
          <w:rFonts w:ascii="Times New Roman" w:hAnsi="Times New Roman" w:cs="Times New Roman"/>
        </w:rPr>
        <w:t xml:space="preserve">Contribution of each feature was evaluated by calculating mean square error and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sidR="001B3C20">
        <w:rPr>
          <w:rFonts w:ascii="Times New Roman" w:hAnsi="Times New Roman" w:cs="Times New Roman" w:hint="eastAsia"/>
        </w:rPr>
        <w:t xml:space="preserve"> </w:t>
      </w:r>
      <w:r w:rsidR="001B3C20">
        <w:rPr>
          <w:rFonts w:ascii="Times New Roman" w:hAnsi="Times New Roman" w:cs="Times New Roman"/>
        </w:rPr>
        <w:t>change</w:t>
      </w:r>
      <w:ins w:id="457" w:author="飯野　雄一" w:date="2023-01-19T10:01:00Z">
        <w:r w:rsidR="00631591">
          <w:rPr>
            <w:rFonts w:ascii="Times New Roman" w:hAnsi="Times New Roman" w:cs="Times New Roman"/>
          </w:rPr>
          <w:t xml:space="preserve"> </w:t>
        </w:r>
      </w:ins>
      <w:r w:rsidR="004763C3">
        <w:rPr>
          <w:rFonts w:ascii="Times New Roman" w:hAnsi="Times New Roman" w:cs="Times New Roman"/>
          <w:noProof/>
        </w:rPr>
        <w:t>(Altmann, Toloşi, Sander, &amp; Lengauer, 2010)</w:t>
      </w:r>
      <w:r w:rsidR="004763C3">
        <w:rPr>
          <w:rFonts w:ascii="Times New Roman" w:hAnsi="Times New Roman" w:cs="Times New Roman"/>
        </w:rPr>
        <w:t xml:space="preserve">). </w:t>
      </w:r>
    </w:p>
    <w:p w14:paraId="5781E807" w14:textId="77777777" w:rsidR="004763C3" w:rsidRDefault="004763C3" w:rsidP="00C52E46">
      <w:pPr>
        <w:rPr>
          <w:rFonts w:ascii="Times New Roman" w:hAnsi="Times New Roman" w:cs="Times New Roman"/>
        </w:rPr>
      </w:pPr>
    </w:p>
    <w:p w14:paraId="2DAF4563" w14:textId="4FF446C6" w:rsidR="004763C3" w:rsidRDefault="00F15833" w:rsidP="00C52E46">
      <w:pPr>
        <w:rPr>
          <w:rFonts w:ascii="Times New Roman" w:hAnsi="Times New Roman" w:cs="Times New Roman"/>
        </w:rPr>
      </w:pPr>
      <w:r>
        <w:rPr>
          <w:rFonts w:ascii="Times New Roman" w:hAnsi="Times New Roman" w:cs="Times New Roman"/>
        </w:rPr>
        <w:t>F</w:t>
      </w:r>
      <w:r w:rsidR="004763C3">
        <w:rPr>
          <w:rFonts w:ascii="Times New Roman" w:hAnsi="Times New Roman" w:cs="Times New Roman"/>
        </w:rPr>
        <w:t xml:space="preserve">eatures </w:t>
      </w:r>
      <w:r>
        <w:rPr>
          <w:rFonts w:ascii="Times New Roman" w:hAnsi="Times New Roman" w:cs="Times New Roman"/>
        </w:rPr>
        <w:t>differently</w:t>
      </w:r>
      <w:r w:rsidR="004763C3">
        <w:rPr>
          <w:rFonts w:ascii="Times New Roman" w:hAnsi="Times New Roman" w:cs="Times New Roman"/>
        </w:rPr>
        <w:t xml:space="preserve"> contribute</w:t>
      </w:r>
      <w:r>
        <w:rPr>
          <w:rFonts w:ascii="Times New Roman" w:hAnsi="Times New Roman" w:cs="Times New Roman"/>
        </w:rPr>
        <w:t>d</w:t>
      </w:r>
      <w:r w:rsidR="004763C3">
        <w:rPr>
          <w:rFonts w:ascii="Times New Roman" w:hAnsi="Times New Roman" w:cs="Times New Roman"/>
        </w:rPr>
        <w:t xml:space="preserve"> to the prediction</w:t>
      </w:r>
      <w:del w:id="458" w:author="飯野　雄一" w:date="2023-01-19T10:01:00Z">
        <w:r w:rsidR="004763C3" w:rsidDel="00631591">
          <w:rPr>
            <w:rFonts w:ascii="Times New Roman" w:hAnsi="Times New Roman" w:cs="Times New Roman"/>
          </w:rPr>
          <w:delText>.</w:delText>
        </w:r>
      </w:del>
      <w:r w:rsidR="004763C3">
        <w:rPr>
          <w:rFonts w:ascii="Times New Roman" w:hAnsi="Times New Roman" w:cs="Times New Roman"/>
        </w:rPr>
        <w:t xml:space="preserve"> (</w:t>
      </w:r>
      <w:r w:rsidR="00CC44C6">
        <w:rPr>
          <w:rFonts w:ascii="Times New Roman" w:hAnsi="Times New Roman" w:cs="Times New Roman"/>
        </w:rPr>
        <w:t>Fig.</w:t>
      </w:r>
      <w:ins w:id="459" w:author="飯野　雄一" w:date="2023-01-19T10:01:00Z">
        <w:r w:rsidR="00631591">
          <w:rPr>
            <w:rFonts w:ascii="Times New Roman" w:hAnsi="Times New Roman" w:cs="Times New Roman"/>
          </w:rPr>
          <w:t xml:space="preserve"> </w:t>
        </w:r>
      </w:ins>
      <w:r w:rsidR="00B671D0">
        <w:rPr>
          <w:rFonts w:ascii="Times New Roman" w:hAnsi="Times New Roman" w:cs="Times New Roman"/>
        </w:rPr>
        <w:t>6</w:t>
      </w:r>
      <w:del w:id="460" w:author="飯野　雄一" w:date="2023-01-19T10:01:00Z">
        <w:r w:rsidR="00B671D0" w:rsidDel="00631591">
          <w:rPr>
            <w:rFonts w:ascii="Times New Roman" w:hAnsi="Times New Roman" w:cs="Times New Roman"/>
          </w:rPr>
          <w:delText xml:space="preserve"> </w:delText>
        </w:r>
      </w:del>
      <w:r w:rsidR="004763C3">
        <w:rPr>
          <w:rFonts w:ascii="Times New Roman" w:hAnsi="Times New Roman" w:cs="Times New Roman"/>
        </w:rPr>
        <w:t>A)</w:t>
      </w:r>
      <w:ins w:id="461" w:author="飯野　雄一" w:date="2023-01-19T10:01:00Z">
        <w:r w:rsidR="00631591">
          <w:rPr>
            <w:rFonts w:ascii="Times New Roman" w:hAnsi="Times New Roman" w:cs="Times New Roman"/>
          </w:rPr>
          <w:t>.</w:t>
        </w:r>
      </w:ins>
      <w:r w:rsidR="004763C3">
        <w:rPr>
          <w:rFonts w:ascii="Times New Roman" w:hAnsi="Times New Roman" w:cs="Times New Roman"/>
        </w:rPr>
        <w:t xml:space="preserve"> Surprisingly, the </w:t>
      </w:r>
      <w:r w:rsidR="00B671D0">
        <w:rPr>
          <w:rFonts w:ascii="Times New Roman" w:hAnsi="Times New Roman" w:cs="Times New Roman"/>
        </w:rPr>
        <w:t xml:space="preserve">most important </w:t>
      </w:r>
      <w:r w:rsidR="004763C3">
        <w:rPr>
          <w:rFonts w:ascii="Times New Roman" w:hAnsi="Times New Roman" w:cs="Times New Roman"/>
        </w:rPr>
        <w:t xml:space="preserve">feature </w:t>
      </w:r>
      <w:r w:rsidR="00B671D0">
        <w:rPr>
          <w:rFonts w:ascii="Times New Roman" w:hAnsi="Times New Roman" w:cs="Times New Roman"/>
        </w:rPr>
        <w:lastRenderedPageBreak/>
        <w:t xml:space="preserve">was the number of </w:t>
      </w:r>
      <w:proofErr w:type="gramStart"/>
      <w:r w:rsidR="00B671D0">
        <w:rPr>
          <w:rFonts w:ascii="Times New Roman" w:hAnsi="Times New Roman" w:cs="Times New Roman"/>
        </w:rPr>
        <w:t>chromosome</w:t>
      </w:r>
      <w:proofErr w:type="gramEnd"/>
      <w:r w:rsidR="00B671D0">
        <w:rPr>
          <w:rFonts w:ascii="Times New Roman" w:hAnsi="Times New Roman" w:cs="Times New Roman"/>
        </w:rPr>
        <w:t xml:space="preserve"> </w:t>
      </w:r>
      <w:del w:id="462" w:author="飯野　雄一" w:date="2023-01-19T10:02:00Z">
        <w:r w:rsidR="00B671D0" w:rsidDel="00055DA1">
          <w:rPr>
            <w:rFonts w:ascii="Times New Roman" w:hAnsi="Times New Roman" w:cs="Times New Roman"/>
          </w:rPr>
          <w:delText>i</w:delText>
        </w:r>
      </w:del>
      <w:ins w:id="463" w:author="飯野　雄一" w:date="2023-01-19T10:02:00Z">
        <w:r w:rsidR="00055DA1">
          <w:rPr>
            <w:rFonts w:ascii="Times New Roman" w:hAnsi="Times New Roman" w:cs="Times New Roman"/>
          </w:rPr>
          <w:t>o</w:t>
        </w:r>
      </w:ins>
      <w:r w:rsidR="00B671D0">
        <w:rPr>
          <w:rFonts w:ascii="Times New Roman" w:hAnsi="Times New Roman" w:cs="Times New Roman"/>
        </w:rPr>
        <w:t>n which the mutations are located</w:t>
      </w:r>
      <w:r w:rsidR="004763C3">
        <w:rPr>
          <w:rFonts w:ascii="Times New Roman" w:hAnsi="Times New Roman" w:cs="Times New Roman"/>
        </w:rPr>
        <w:t xml:space="preserve">. Transcription factor binding </w:t>
      </w:r>
      <w:r w:rsidR="00B671D0">
        <w:rPr>
          <w:rFonts w:ascii="Times New Roman" w:hAnsi="Times New Roman" w:cs="Times New Roman"/>
        </w:rPr>
        <w:t>(</w:t>
      </w:r>
      <w:r w:rsidR="001555A6">
        <w:rPr>
          <w:rFonts w:ascii="Times New Roman" w:hAnsi="Times New Roman" w:cs="Times New Roman"/>
        </w:rPr>
        <w:t xml:space="preserve">ChIP-seq data </w:t>
      </w:r>
      <w:r w:rsidR="004763C3">
        <w:rPr>
          <w:rFonts w:ascii="Times New Roman" w:hAnsi="Times New Roman" w:cs="Times New Roman"/>
        </w:rPr>
        <w:t xml:space="preserve">of unc-62-YA </w:t>
      </w:r>
      <w:r w:rsidR="00B671D0">
        <w:rPr>
          <w:rFonts w:ascii="Times New Roman" w:hAnsi="Times New Roman" w:cs="Times New Roman"/>
        </w:rPr>
        <w:t xml:space="preserve">and </w:t>
      </w:r>
      <w:r w:rsidR="004763C3">
        <w:rPr>
          <w:rFonts w:ascii="Times New Roman" w:hAnsi="Times New Roman" w:cs="Times New Roman"/>
        </w:rPr>
        <w:t>W03F9.2</w:t>
      </w:r>
      <w:r w:rsidR="00B671D0">
        <w:rPr>
          <w:rFonts w:ascii="Times New Roman" w:hAnsi="Times New Roman" w:cs="Times New Roman"/>
        </w:rPr>
        <w:t>)</w:t>
      </w:r>
      <w:r w:rsidR="004763C3">
        <w:rPr>
          <w:rFonts w:ascii="Times New Roman" w:hAnsi="Times New Roman" w:cs="Times New Roman"/>
        </w:rPr>
        <w:t xml:space="preserve">, histone </w:t>
      </w:r>
      <w:commentRangeStart w:id="464"/>
      <w:ins w:id="465" w:author="飯野　雄一" w:date="2023-01-19T10:02:00Z">
        <w:r w:rsidR="00055DA1">
          <w:rPr>
            <w:rFonts w:ascii="Times New Roman" w:hAnsi="Times New Roman" w:cs="Times New Roman"/>
          </w:rPr>
          <w:t xml:space="preserve">H3 </w:t>
        </w:r>
        <w:commentRangeEnd w:id="464"/>
        <w:r w:rsidR="00055DA1">
          <w:rPr>
            <w:rStyle w:val="af0"/>
          </w:rPr>
          <w:commentReference w:id="464"/>
        </w:r>
      </w:ins>
      <w:r w:rsidR="004763C3">
        <w:rPr>
          <w:rFonts w:ascii="Times New Roman" w:hAnsi="Times New Roman" w:cs="Times New Roman"/>
        </w:rPr>
        <w:t>modification</w:t>
      </w:r>
      <w:r w:rsidR="00B671D0">
        <w:rPr>
          <w:rFonts w:ascii="Times New Roman" w:hAnsi="Times New Roman" w:cs="Times New Roman"/>
        </w:rPr>
        <w:t>s</w:t>
      </w:r>
      <w:r w:rsidR="004763C3">
        <w:rPr>
          <w:rFonts w:ascii="Times New Roman" w:hAnsi="Times New Roman" w:cs="Times New Roman"/>
        </w:rPr>
        <w:t xml:space="preserve"> </w:t>
      </w:r>
      <w:r w:rsidR="00B671D0">
        <w:rPr>
          <w:rFonts w:ascii="Times New Roman" w:hAnsi="Times New Roman" w:cs="Times New Roman"/>
        </w:rPr>
        <w:t>(</w:t>
      </w:r>
      <w:r w:rsidR="001555A6">
        <w:rPr>
          <w:rFonts w:ascii="Times New Roman" w:hAnsi="Times New Roman" w:cs="Times New Roman"/>
        </w:rPr>
        <w:t xml:space="preserve">ChIP-chip data of </w:t>
      </w:r>
      <w:r w:rsidR="004763C3">
        <w:rPr>
          <w:rFonts w:ascii="Times New Roman" w:hAnsi="Times New Roman" w:cs="Times New Roman"/>
        </w:rPr>
        <w:t>H3K35me3-LTEMB</w:t>
      </w:r>
      <w:r w:rsidR="00B671D0">
        <w:rPr>
          <w:rFonts w:ascii="Times New Roman" w:hAnsi="Times New Roman" w:cs="Times New Roman"/>
        </w:rPr>
        <w:t>)</w:t>
      </w:r>
      <w:r w:rsidR="004763C3">
        <w:rPr>
          <w:rFonts w:ascii="Times New Roman" w:hAnsi="Times New Roman" w:cs="Times New Roman"/>
        </w:rPr>
        <w:t xml:space="preserve"> and </w:t>
      </w:r>
      <w:commentRangeStart w:id="466"/>
      <w:r w:rsidR="004763C3">
        <w:rPr>
          <w:rFonts w:ascii="Times New Roman" w:hAnsi="Times New Roman" w:cs="Times New Roman"/>
        </w:rPr>
        <w:t>DNA-binding proteins</w:t>
      </w:r>
      <w:commentRangeEnd w:id="466"/>
      <w:r w:rsidR="00055DA1">
        <w:rPr>
          <w:rStyle w:val="af0"/>
        </w:rPr>
        <w:commentReference w:id="466"/>
      </w:r>
      <w:r w:rsidR="004763C3">
        <w:rPr>
          <w:rFonts w:ascii="Times New Roman" w:hAnsi="Times New Roman" w:cs="Times New Roman"/>
        </w:rPr>
        <w:t xml:space="preserve"> </w:t>
      </w:r>
      <w:r w:rsidR="00B671D0">
        <w:rPr>
          <w:rFonts w:ascii="Times New Roman" w:hAnsi="Times New Roman" w:cs="Times New Roman"/>
        </w:rPr>
        <w:t>(</w:t>
      </w:r>
      <w:r w:rsidR="001555A6">
        <w:rPr>
          <w:rFonts w:ascii="Times New Roman" w:hAnsi="Times New Roman" w:cs="Times New Roman"/>
        </w:rPr>
        <w:t xml:space="preserve">Chip-seq of </w:t>
      </w:r>
      <w:r w:rsidR="004763C3">
        <w:rPr>
          <w:rFonts w:ascii="Times New Roman" w:hAnsi="Times New Roman" w:cs="Times New Roman"/>
        </w:rPr>
        <w:t>LEM2-MXEMB and HPL2</w:t>
      </w:r>
      <w:r w:rsidR="00B671D0">
        <w:rPr>
          <w:rFonts w:ascii="Times New Roman" w:hAnsi="Times New Roman" w:cs="Times New Roman"/>
        </w:rPr>
        <w:t>)</w:t>
      </w:r>
      <w:r w:rsidR="004763C3">
        <w:rPr>
          <w:rFonts w:ascii="Times New Roman" w:hAnsi="Times New Roman" w:cs="Times New Roman"/>
        </w:rPr>
        <w:t xml:space="preserve"> </w:t>
      </w:r>
      <w:r w:rsidR="00B671D0">
        <w:rPr>
          <w:rFonts w:ascii="Times New Roman" w:hAnsi="Times New Roman" w:cs="Times New Roman"/>
        </w:rPr>
        <w:t xml:space="preserve">were </w:t>
      </w:r>
      <w:r w:rsidR="004763C3">
        <w:rPr>
          <w:rFonts w:ascii="Times New Roman" w:hAnsi="Times New Roman" w:cs="Times New Roman"/>
        </w:rPr>
        <w:t xml:space="preserve">important features </w:t>
      </w:r>
      <w:r w:rsidR="00B671D0">
        <w:rPr>
          <w:rFonts w:ascii="Times New Roman" w:hAnsi="Times New Roman" w:cs="Times New Roman"/>
        </w:rPr>
        <w:t xml:space="preserve">for </w:t>
      </w:r>
      <w:r w:rsidR="004763C3">
        <w:rPr>
          <w:rFonts w:ascii="Times New Roman" w:hAnsi="Times New Roman" w:cs="Times New Roman"/>
        </w:rPr>
        <w:t xml:space="preserve">the accuracy </w:t>
      </w:r>
      <w:r w:rsidR="00B671D0">
        <w:rPr>
          <w:rFonts w:ascii="Times New Roman" w:hAnsi="Times New Roman" w:cs="Times New Roman"/>
        </w:rPr>
        <w:t xml:space="preserve">of </w:t>
      </w:r>
      <w:r w:rsidR="004763C3">
        <w:rPr>
          <w:rFonts w:ascii="Times New Roman" w:hAnsi="Times New Roman" w:cs="Times New Roman"/>
        </w:rPr>
        <w:t>prediction. Interestingly, unc-62-emb</w:t>
      </w:r>
      <w:r w:rsidR="0011346C">
        <w:rPr>
          <w:rFonts w:ascii="Times New Roman" w:hAnsi="Times New Roman" w:cs="Times New Roman"/>
        </w:rPr>
        <w:t xml:space="preserve">, </w:t>
      </w:r>
      <w:r w:rsidR="00DF63EC">
        <w:rPr>
          <w:rFonts w:ascii="Times New Roman" w:hAnsi="Times New Roman" w:cs="Times New Roman"/>
        </w:rPr>
        <w:t>which represents UNC-62-</w:t>
      </w:r>
      <w:r w:rsidR="0011346C">
        <w:rPr>
          <w:rFonts w:ascii="Times New Roman" w:hAnsi="Times New Roman" w:cs="Times New Roman"/>
        </w:rPr>
        <w:t>binding at embryonic stage,</w:t>
      </w:r>
      <w:r w:rsidR="004763C3">
        <w:rPr>
          <w:rFonts w:ascii="Times New Roman" w:hAnsi="Times New Roman" w:cs="Times New Roman"/>
        </w:rPr>
        <w:t xml:space="preserve"> </w:t>
      </w:r>
      <w:r w:rsidR="00B671D0">
        <w:rPr>
          <w:rFonts w:ascii="Times New Roman" w:hAnsi="Times New Roman" w:cs="Times New Roman"/>
        </w:rPr>
        <w:t xml:space="preserve">was </w:t>
      </w:r>
      <w:r w:rsidR="004763C3">
        <w:rPr>
          <w:rFonts w:ascii="Times New Roman" w:hAnsi="Times New Roman" w:cs="Times New Roman"/>
        </w:rPr>
        <w:t xml:space="preserve">not as crucial as unc-62-YA </w:t>
      </w:r>
      <w:r w:rsidR="0011346C">
        <w:rPr>
          <w:rFonts w:ascii="Times New Roman" w:hAnsi="Times New Roman" w:cs="Times New Roman"/>
        </w:rPr>
        <w:t>of young adults</w:t>
      </w:r>
      <w:r w:rsidR="004763C3">
        <w:rPr>
          <w:rFonts w:ascii="Times New Roman" w:hAnsi="Times New Roman" w:cs="Times New Roman"/>
        </w:rPr>
        <w:t xml:space="preserve">, </w:t>
      </w:r>
    </w:p>
    <w:p w14:paraId="3805AF92" w14:textId="6263AF00" w:rsidR="004763C3" w:rsidRDefault="004763C3" w:rsidP="00C52E46">
      <w:pPr>
        <w:rPr>
          <w:rFonts w:ascii="Times New Roman" w:hAnsi="Times New Roman" w:cs="Times New Roman"/>
        </w:rPr>
      </w:pPr>
      <w:r>
        <w:rPr>
          <w:rFonts w:ascii="Times New Roman" w:hAnsi="Times New Roman" w:cs="Times New Roman"/>
        </w:rPr>
        <w:t xml:space="preserve">suggesting that </w:t>
      </w:r>
      <w:r w:rsidR="00115577">
        <w:rPr>
          <w:rFonts w:ascii="Times New Roman" w:hAnsi="Times New Roman" w:cs="Times New Roman"/>
        </w:rPr>
        <w:t>stage-specific DNA-binding property of UNC-62 affects the efficiency of EMS mutagenesis</w:t>
      </w:r>
      <w:r>
        <w:rPr>
          <w:rFonts w:ascii="Times New Roman" w:hAnsi="Times New Roman" w:cs="Times New Roman"/>
        </w:rPr>
        <w:t>.</w:t>
      </w:r>
    </w:p>
    <w:p w14:paraId="4D2D4E41" w14:textId="77777777" w:rsidR="004763C3" w:rsidRPr="00D8534A" w:rsidRDefault="004763C3" w:rsidP="00C52E46">
      <w:pPr>
        <w:rPr>
          <w:rFonts w:ascii="Times New Roman" w:hAnsi="Times New Roman" w:cs="Times New Roman"/>
        </w:rPr>
      </w:pPr>
    </w:p>
    <w:p w14:paraId="5E1FE1C3" w14:textId="4130F770" w:rsidR="004763C3" w:rsidRDefault="004763C3" w:rsidP="00C52E46">
      <w:pPr>
        <w:rPr>
          <w:rFonts w:ascii="Times New Roman" w:hAnsi="Times New Roman" w:cs="Times New Roman"/>
        </w:rPr>
      </w:pPr>
      <w:r>
        <w:rPr>
          <w:rFonts w:ascii="Times New Roman" w:hAnsi="Times New Roman" w:cs="Times New Roman"/>
        </w:rPr>
        <w:t>To investigate whether these features contribute equally to the high-frequency and low-frequency regions, the mutation number was counted every 100,000 bp and then divided into high-frequency regions (14,400,000 bp in total) and low-frequency regions (13,500,000 bp in total)</w:t>
      </w:r>
      <w:r w:rsidR="00AB763A">
        <w:rPr>
          <w:rFonts w:ascii="Times New Roman" w:hAnsi="Times New Roman" w:cs="Times New Roman"/>
        </w:rPr>
        <w:t>, respectively,</w:t>
      </w:r>
      <w:r>
        <w:rPr>
          <w:rFonts w:ascii="Times New Roman" w:hAnsi="Times New Roman" w:cs="Times New Roman"/>
        </w:rPr>
        <w:t xml:space="preserve"> by the mutation number beyond</w:t>
      </w:r>
      <w:r w:rsidR="00AB763A">
        <w:rPr>
          <w:rFonts w:ascii="Times New Roman" w:hAnsi="Times New Roman" w:cs="Times New Roman"/>
        </w:rPr>
        <w:t xml:space="preserve"> and </w:t>
      </w:r>
      <w:r>
        <w:rPr>
          <w:rFonts w:ascii="Times New Roman" w:hAnsi="Times New Roman" w:cs="Times New Roman"/>
        </w:rPr>
        <w:t xml:space="preserve">below </w:t>
      </w:r>
      <w:r w:rsidR="00AB763A">
        <w:rPr>
          <w:rFonts w:ascii="Times New Roman" w:hAnsi="Times New Roman" w:cs="Times New Roman"/>
        </w:rPr>
        <w:t xml:space="preserve">the </w:t>
      </w:r>
      <w:r>
        <w:rPr>
          <w:rFonts w:ascii="Times New Roman" w:hAnsi="Times New Roman" w:cs="Times New Roman"/>
        </w:rPr>
        <w:t>average</w:t>
      </w:r>
      <w:r w:rsidR="000A2D5C">
        <w:rPr>
          <w:rFonts w:ascii="Times New Roman" w:hAnsi="Times New Roman" w:cs="Times New Roman"/>
        </w:rPr>
        <w:t xml:space="preserve"> </w:t>
      </w:r>
      <w:r w:rsidRPr="007B5CBA">
        <w:rPr>
          <w:rFonts w:ascii="Times New Roman" w:hAnsi="Times New Roman" w:cs="Times New Roman"/>
        </w:rPr>
        <w:t>±</w:t>
      </w:r>
      <w:r>
        <w:rPr>
          <w:rFonts w:ascii="Times New Roman" w:hAnsi="Times New Roman" w:cs="Times New Roman" w:hint="eastAsia"/>
        </w:rPr>
        <w:t xml:space="preserve"> standard</w:t>
      </w:r>
      <w:r>
        <w:rPr>
          <w:rFonts w:ascii="Times New Roman" w:hAnsi="Times New Roman" w:cs="Times New Roman"/>
        </w:rPr>
        <w:t xml:space="preserve"> deviation. (</w:t>
      </w:r>
      <w:r w:rsidR="00CC44C6">
        <w:rPr>
          <w:rFonts w:ascii="Times New Roman" w:hAnsi="Times New Roman" w:cs="Times New Roman"/>
        </w:rPr>
        <w:t>Fig.</w:t>
      </w:r>
      <w:r w:rsidR="00892C7E">
        <w:rPr>
          <w:rFonts w:ascii="Times New Roman" w:hAnsi="Times New Roman" w:cs="Times New Roman"/>
        </w:rPr>
        <w:t xml:space="preserve">6 </w:t>
      </w:r>
      <w:r>
        <w:rPr>
          <w:rFonts w:ascii="Times New Roman" w:hAnsi="Times New Roman" w:cs="Times New Roman"/>
        </w:rPr>
        <w:t xml:space="preserve">B). I found that </w:t>
      </w:r>
      <w:r w:rsidR="001555A6">
        <w:rPr>
          <w:rFonts w:ascii="Times New Roman" w:hAnsi="Times New Roman" w:cs="Times New Roman"/>
        </w:rPr>
        <w:t xml:space="preserve">DNA binding of two transcription factors, </w:t>
      </w:r>
      <w:r>
        <w:rPr>
          <w:rFonts w:ascii="Times New Roman" w:hAnsi="Times New Roman" w:cs="Times New Roman"/>
        </w:rPr>
        <w:t>unc-62-YA and W03F9.2</w:t>
      </w:r>
      <w:r w:rsidR="001555A6">
        <w:rPr>
          <w:rFonts w:ascii="Times New Roman" w:hAnsi="Times New Roman" w:cs="Times New Roman"/>
        </w:rPr>
        <w:t>,</w:t>
      </w:r>
      <w:r>
        <w:rPr>
          <w:rFonts w:ascii="Times New Roman" w:hAnsi="Times New Roman" w:cs="Times New Roman"/>
        </w:rPr>
        <w:t xml:space="preserve"> </w:t>
      </w:r>
      <w:r w:rsidR="001555A6">
        <w:rPr>
          <w:rFonts w:ascii="Times New Roman" w:hAnsi="Times New Roman" w:cs="Times New Roman"/>
        </w:rPr>
        <w:t xml:space="preserve">strongly </w:t>
      </w:r>
      <w:r>
        <w:rPr>
          <w:rFonts w:ascii="Times New Roman" w:hAnsi="Times New Roman" w:cs="Times New Roman"/>
        </w:rPr>
        <w:t>contribute</w:t>
      </w:r>
      <w:r w:rsidR="001555A6">
        <w:rPr>
          <w:rFonts w:ascii="Times New Roman" w:hAnsi="Times New Roman" w:cs="Times New Roman"/>
        </w:rPr>
        <w:t>d</w:t>
      </w:r>
      <w:r>
        <w:rPr>
          <w:rFonts w:ascii="Times New Roman" w:hAnsi="Times New Roman" w:cs="Times New Roman"/>
        </w:rPr>
        <w:t xml:space="preserve"> to the prediction of low-frequency regions. </w:t>
      </w:r>
      <w:r w:rsidR="00DF63EC">
        <w:rPr>
          <w:rFonts w:ascii="Times New Roman" w:hAnsi="Times New Roman" w:cs="Times New Roman"/>
        </w:rPr>
        <w:t>DNA binding proteins</w:t>
      </w:r>
      <w:r w:rsidR="00892C7E">
        <w:rPr>
          <w:rFonts w:ascii="Times New Roman" w:hAnsi="Times New Roman" w:cs="Times New Roman"/>
        </w:rPr>
        <w:t xml:space="preserve">, </w:t>
      </w:r>
      <w:r>
        <w:rPr>
          <w:rFonts w:ascii="Times New Roman" w:hAnsi="Times New Roman" w:cs="Times New Roman"/>
        </w:rPr>
        <w:t xml:space="preserve">HPL2 and LEM2-MXEMB </w:t>
      </w:r>
      <w:r w:rsidR="00892C7E">
        <w:rPr>
          <w:rFonts w:ascii="Times New Roman" w:hAnsi="Times New Roman" w:cs="Times New Roman"/>
        </w:rPr>
        <w:t>were rather considered when predicting high-frequency regions</w:t>
      </w:r>
      <w:r>
        <w:rPr>
          <w:rFonts w:ascii="Times New Roman" w:hAnsi="Times New Roman" w:cs="Times New Roman"/>
        </w:rPr>
        <w:t xml:space="preserve">. To visualize the importance of these features in different regions, the feature importance was calculated every 100,000 bp and sorted by mutation frequency (Fig.6 D). Unc-62-YA and W03F9.2 </w:t>
      </w:r>
      <w:r w:rsidR="00892C7E">
        <w:rPr>
          <w:rFonts w:ascii="Times New Roman" w:hAnsi="Times New Roman" w:cs="Times New Roman"/>
        </w:rPr>
        <w:t xml:space="preserve">were </w:t>
      </w:r>
      <w:r>
        <w:rPr>
          <w:rFonts w:ascii="Times New Roman" w:hAnsi="Times New Roman" w:cs="Times New Roman"/>
        </w:rPr>
        <w:t xml:space="preserve">two most </w:t>
      </w:r>
      <w:r w:rsidR="00892C7E">
        <w:rPr>
          <w:rFonts w:ascii="Times New Roman" w:hAnsi="Times New Roman" w:cs="Times New Roman"/>
        </w:rPr>
        <w:t xml:space="preserve">important </w:t>
      </w:r>
      <w:r>
        <w:rPr>
          <w:rFonts w:ascii="Times New Roman" w:hAnsi="Times New Roman" w:cs="Times New Roman"/>
        </w:rPr>
        <w:t xml:space="preserve">features </w:t>
      </w:r>
      <w:r w:rsidR="00892C7E">
        <w:rPr>
          <w:rFonts w:ascii="Times New Roman" w:hAnsi="Times New Roman" w:cs="Times New Roman"/>
        </w:rPr>
        <w:t xml:space="preserve">highly related to </w:t>
      </w:r>
      <w:r>
        <w:rPr>
          <w:rFonts w:ascii="Times New Roman" w:hAnsi="Times New Roman" w:cs="Times New Roman"/>
        </w:rPr>
        <w:t xml:space="preserve">extremely low-frequency regions, consistent with the </w:t>
      </w:r>
      <w:r w:rsidR="00892C7E">
        <w:rPr>
          <w:rFonts w:ascii="Times New Roman" w:hAnsi="Times New Roman" w:cs="Times New Roman"/>
        </w:rPr>
        <w:t xml:space="preserve">above </w:t>
      </w:r>
      <w:r>
        <w:rPr>
          <w:rFonts w:ascii="Times New Roman" w:hAnsi="Times New Roman" w:cs="Times New Roman"/>
        </w:rPr>
        <w:t xml:space="preserve">results. </w:t>
      </w:r>
      <w:r w:rsidR="007622F8">
        <w:rPr>
          <w:rFonts w:ascii="Times New Roman" w:hAnsi="Times New Roman" w:cs="Times New Roman"/>
        </w:rPr>
        <w:t>These transcription factors seemed</w:t>
      </w:r>
      <w:r>
        <w:rPr>
          <w:rFonts w:ascii="Times New Roman" w:hAnsi="Times New Roman" w:cs="Times New Roman"/>
        </w:rPr>
        <w:t xml:space="preserve"> to be paralleled with some histone modification data in this importance evaluation. HPL2 and LEM2_MXEMB appears to be equally important alongside the heatmap.</w:t>
      </w:r>
    </w:p>
    <w:p w14:paraId="0824E0FE" w14:textId="77777777" w:rsidR="004763C3" w:rsidRPr="003B32C7" w:rsidRDefault="004763C3" w:rsidP="00C52E46">
      <w:pPr>
        <w:rPr>
          <w:rFonts w:ascii="Times New Roman" w:hAnsi="Times New Roman" w:cs="Times New Roman"/>
        </w:rPr>
      </w:pPr>
    </w:p>
    <w:p w14:paraId="09D81A03" w14:textId="4F6FCDCB" w:rsidR="004763C3" w:rsidRPr="00B541EF" w:rsidRDefault="004763C3" w:rsidP="00C52E46">
      <w:pPr>
        <w:rPr>
          <w:rFonts w:ascii="Times New Roman" w:hAnsi="Times New Roman" w:cs="Times New Roman"/>
        </w:rPr>
      </w:pPr>
      <w:r>
        <w:rPr>
          <w:rFonts w:ascii="Times New Roman" w:hAnsi="Times New Roman" w:cs="Times New Roman"/>
        </w:rPr>
        <w:t>To visualize how these features work on chromosomes, the permutation score was scaled every 100,000 bp alongside the chromosomes (Fig.</w:t>
      </w:r>
      <w:ins w:id="467" w:author="飯野　雄一" w:date="2023-01-19T10:06:00Z">
        <w:r w:rsidR="00055DA1">
          <w:rPr>
            <w:rFonts w:ascii="Times New Roman" w:hAnsi="Times New Roman" w:cs="Times New Roman"/>
          </w:rPr>
          <w:t xml:space="preserve"> </w:t>
        </w:r>
      </w:ins>
      <w:r>
        <w:rPr>
          <w:rFonts w:ascii="Times New Roman" w:hAnsi="Times New Roman" w:cs="Times New Roman"/>
        </w:rPr>
        <w:t>6</w:t>
      </w:r>
      <w:del w:id="468" w:author="飯野　雄一" w:date="2023-01-19T10:06:00Z">
        <w:r w:rsidDel="00055DA1">
          <w:rPr>
            <w:rFonts w:ascii="Times New Roman" w:hAnsi="Times New Roman" w:cs="Times New Roman"/>
          </w:rPr>
          <w:delText xml:space="preserve"> </w:delText>
        </w:r>
      </w:del>
      <w:r>
        <w:rPr>
          <w:rFonts w:ascii="Times New Roman" w:hAnsi="Times New Roman" w:cs="Times New Roman"/>
        </w:rPr>
        <w:t xml:space="preserve">C). In these maps, HPL2 and LEM2-MXEMB </w:t>
      </w:r>
      <w:r w:rsidR="00E66BE1">
        <w:rPr>
          <w:rFonts w:ascii="Times New Roman" w:hAnsi="Times New Roman" w:cs="Times New Roman"/>
        </w:rPr>
        <w:t>seemed to be spatially separated</w:t>
      </w:r>
      <w:r>
        <w:rPr>
          <w:rFonts w:ascii="Times New Roman" w:hAnsi="Times New Roman" w:cs="Times New Roman"/>
        </w:rPr>
        <w:t xml:space="preserve">: LEM2 </w:t>
      </w:r>
      <w:r w:rsidR="00E66BE1">
        <w:rPr>
          <w:rFonts w:ascii="Times New Roman" w:hAnsi="Times New Roman" w:cs="Times New Roman"/>
        </w:rPr>
        <w:t xml:space="preserve">tended to contribute </w:t>
      </w:r>
      <w:commentRangeStart w:id="469"/>
      <w:r w:rsidR="00E66BE1">
        <w:rPr>
          <w:rFonts w:ascii="Times New Roman" w:hAnsi="Times New Roman" w:cs="Times New Roman"/>
        </w:rPr>
        <w:t>i</w:t>
      </w:r>
      <w:r w:rsidR="00E66BE1" w:rsidRPr="00E70A97">
        <w:rPr>
          <w:rFonts w:ascii="Times New Roman" w:hAnsi="Times New Roman" w:cs="Times New Roman"/>
        </w:rPr>
        <w:t>ntermediate</w:t>
      </w:r>
      <w:commentRangeEnd w:id="469"/>
      <w:r w:rsidR="00055DA1">
        <w:rPr>
          <w:rStyle w:val="af0"/>
        </w:rPr>
        <w:commentReference w:id="469"/>
      </w:r>
      <w:r w:rsidR="00E66BE1" w:rsidRPr="00E70A97">
        <w:rPr>
          <w:rFonts w:ascii="Times New Roman" w:hAnsi="Times New Roman" w:cs="Times New Roman"/>
        </w:rPr>
        <w:t xml:space="preserve"> </w:t>
      </w:r>
      <w:r w:rsidRPr="00E70A97">
        <w:rPr>
          <w:rFonts w:ascii="Times New Roman" w:hAnsi="Times New Roman" w:cs="Times New Roman"/>
        </w:rPr>
        <w:t>region</w:t>
      </w:r>
      <w:r>
        <w:rPr>
          <w:rFonts w:ascii="Times New Roman" w:hAnsi="Times New Roman" w:cs="Times New Roman"/>
        </w:rPr>
        <w:t xml:space="preserve"> </w:t>
      </w:r>
      <w:r w:rsidR="00E66BE1">
        <w:rPr>
          <w:rFonts w:ascii="Times New Roman" w:hAnsi="Times New Roman" w:cs="Times New Roman"/>
        </w:rPr>
        <w:t xml:space="preserve">of chromosomes </w:t>
      </w:r>
      <w:r>
        <w:rPr>
          <w:rFonts w:ascii="Times New Roman" w:hAnsi="Times New Roman" w:cs="Times New Roman"/>
        </w:rPr>
        <w:t xml:space="preserve">while HPL2 tend to affect </w:t>
      </w:r>
      <w:del w:id="470" w:author="飯野　雄一" w:date="2023-01-19T13:19:00Z">
        <w:r w:rsidDel="005832DA">
          <w:rPr>
            <w:rFonts w:ascii="Times New Roman" w:hAnsi="Times New Roman" w:cs="Times New Roman"/>
          </w:rPr>
          <w:delText xml:space="preserve">the </w:delText>
        </w:r>
      </w:del>
      <w:r w:rsidR="00E66BE1">
        <w:rPr>
          <w:rFonts w:ascii="Times New Roman" w:hAnsi="Times New Roman" w:cs="Times New Roman"/>
        </w:rPr>
        <w:t>both</w:t>
      </w:r>
      <w:r>
        <w:rPr>
          <w:rFonts w:ascii="Times New Roman" w:hAnsi="Times New Roman" w:cs="Times New Roman"/>
        </w:rPr>
        <w:t xml:space="preserve"> ends of the chromosome</w:t>
      </w:r>
      <w:r w:rsidR="00E66BE1">
        <w:rPr>
          <w:rFonts w:ascii="Times New Roman" w:hAnsi="Times New Roman" w:cs="Times New Roman"/>
        </w:rPr>
        <w:t>s</w:t>
      </w:r>
      <w:r>
        <w:rPr>
          <w:rFonts w:ascii="Times New Roman" w:hAnsi="Times New Roman" w:cs="Times New Roman"/>
        </w:rPr>
        <w:t xml:space="preserve">. LEM2 is a nuclear membrane protein with </w:t>
      </w:r>
      <w:proofErr w:type="spellStart"/>
      <w:r>
        <w:rPr>
          <w:rFonts w:ascii="Times New Roman" w:hAnsi="Times New Roman" w:cs="Times New Roman"/>
        </w:rPr>
        <w:t>lamin</w:t>
      </w:r>
      <w:proofErr w:type="spellEnd"/>
      <w:r>
        <w:rPr>
          <w:rFonts w:ascii="Times New Roman" w:hAnsi="Times New Roman" w:cs="Times New Roman"/>
        </w:rPr>
        <w:t xml:space="preserve"> binding activity</w:t>
      </w:r>
      <w:r w:rsidR="00E66BE1">
        <w:rPr>
          <w:rFonts w:ascii="Times New Roman" w:hAnsi="Times New Roman" w:cs="Times New Roman"/>
        </w:rPr>
        <w:t>.</w:t>
      </w:r>
      <w:r>
        <w:rPr>
          <w:rFonts w:ascii="Times New Roman" w:hAnsi="Times New Roman" w:cs="Times New Roman"/>
        </w:rPr>
        <w:t xml:space="preserve"> </w:t>
      </w:r>
      <w:r w:rsidR="00E66BE1">
        <w:rPr>
          <w:rFonts w:ascii="Times New Roman" w:hAnsi="Times New Roman" w:cs="Times New Roman"/>
        </w:rPr>
        <w:t>Loss of lem-2 results in</w:t>
      </w:r>
      <w:r>
        <w:rPr>
          <w:rFonts w:ascii="Times New Roman" w:hAnsi="Times New Roman" w:cs="Times New Roman"/>
        </w:rPr>
        <w:t xml:space="preserve"> </w:t>
      </w:r>
      <w:r w:rsidRPr="00B541EF">
        <w:rPr>
          <w:rFonts w:ascii="Times New Roman" w:hAnsi="Times New Roman" w:cs="Times New Roman"/>
        </w:rPr>
        <w:t>centrosome attachment defective</w:t>
      </w:r>
      <w:r>
        <w:rPr>
          <w:rFonts w:ascii="Times New Roman" w:hAnsi="Times New Roman" w:cs="Times New Roman"/>
        </w:rPr>
        <w:t xml:space="preserve"> in early embryo in some alleles </w:t>
      </w:r>
      <w:r>
        <w:rPr>
          <w:rFonts w:ascii="Times New Roman" w:hAnsi="Times New Roman" w:cs="Times New Roman"/>
          <w:noProof/>
        </w:rPr>
        <w:t>(Sonnichsen et al., 2005)</w:t>
      </w:r>
      <w:r w:rsidR="00086A6E">
        <w:rPr>
          <w:rFonts w:ascii="Times New Roman" w:eastAsia="Yu Mincho" w:hAnsi="Times New Roman" w:cs="Times New Roman" w:hint="eastAsia"/>
          <w:lang w:eastAsia="ja-JP"/>
        </w:rPr>
        <w:t>.</w:t>
      </w:r>
      <w:r>
        <w:rPr>
          <w:rFonts w:ascii="Times New Roman" w:hAnsi="Times New Roman" w:cs="Times New Roman"/>
        </w:rPr>
        <w:t xml:space="preserve"> HPL2 is a </w:t>
      </w:r>
      <w:r w:rsidR="00086A6E">
        <w:rPr>
          <w:rFonts w:ascii="Times New Roman" w:hAnsi="Times New Roman" w:cs="Times New Roman"/>
        </w:rPr>
        <w:t>HP1-</w:t>
      </w:r>
      <w:r>
        <w:rPr>
          <w:rFonts w:ascii="Times New Roman" w:hAnsi="Times New Roman" w:cs="Times New Roman"/>
        </w:rPr>
        <w:t xml:space="preserve">like heterochromatin protein. The difference </w:t>
      </w:r>
      <w:r w:rsidR="00086A6E">
        <w:rPr>
          <w:rFonts w:ascii="Times New Roman" w:hAnsi="Times New Roman" w:cs="Times New Roman"/>
        </w:rPr>
        <w:t xml:space="preserve">of localization of these DNA binding proteins might result in the differences of affected region </w:t>
      </w:r>
      <w:r>
        <w:rPr>
          <w:rFonts w:ascii="Times New Roman" w:hAnsi="Times New Roman" w:cs="Times New Roman"/>
        </w:rPr>
        <w:t>along</w:t>
      </w:r>
      <w:del w:id="471" w:author="飯野　雄一" w:date="2023-01-19T13:20:00Z">
        <w:r w:rsidDel="005832DA">
          <w:rPr>
            <w:rFonts w:ascii="Times New Roman" w:hAnsi="Times New Roman" w:cs="Times New Roman"/>
          </w:rPr>
          <w:delText>side</w:delText>
        </w:r>
      </w:del>
      <w:r>
        <w:rPr>
          <w:rFonts w:ascii="Times New Roman" w:hAnsi="Times New Roman" w:cs="Times New Roman"/>
        </w:rPr>
        <w:t xml:space="preserve"> the chromosome.</w:t>
      </w:r>
    </w:p>
    <w:p w14:paraId="426A9F3C" w14:textId="77777777" w:rsidR="004763C3" w:rsidRPr="00603F6E" w:rsidRDefault="004763C3" w:rsidP="00C52E46">
      <w:pPr>
        <w:rPr>
          <w:rFonts w:ascii="Times New Roman" w:hAnsi="Times New Roman" w:cs="Times New Roman"/>
        </w:rPr>
      </w:pPr>
      <w:r>
        <w:rPr>
          <w:rFonts w:ascii="Times New Roman" w:hAnsi="Times New Roman" w:cs="Times New Roman" w:hint="eastAsia"/>
          <w:b/>
          <w:bCs/>
          <w:noProof/>
          <w:lang w:eastAsia="ja-JP"/>
        </w:rPr>
        <w:lastRenderedPageBreak/>
        <w:drawing>
          <wp:anchor distT="0" distB="0" distL="114300" distR="114300" simplePos="0" relativeHeight="251661312" behindDoc="0" locked="0" layoutInCell="1" allowOverlap="1" wp14:anchorId="17922392" wp14:editId="6694A11F">
            <wp:simplePos x="0" y="0"/>
            <wp:positionH relativeFrom="column">
              <wp:posOffset>-982980</wp:posOffset>
            </wp:positionH>
            <wp:positionV relativeFrom="paragraph">
              <wp:posOffset>0</wp:posOffset>
            </wp:positionV>
            <wp:extent cx="7284720" cy="8841740"/>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7284720" cy="8841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6B98D7" w14:textId="77777777" w:rsidR="004763C3" w:rsidRPr="00747132" w:rsidRDefault="004763C3" w:rsidP="00C52E46">
      <w:pPr>
        <w:jc w:val="center"/>
        <w:rPr>
          <w:rFonts w:ascii="Times New Roman" w:hAnsi="Times New Roman" w:cs="Times New Roman"/>
          <w:b/>
          <w:bCs/>
        </w:rPr>
      </w:pPr>
      <w:r w:rsidRPr="00747132">
        <w:rPr>
          <w:rFonts w:ascii="Times New Roman" w:hAnsi="Times New Roman" w:cs="Times New Roman"/>
          <w:b/>
          <w:bCs/>
        </w:rPr>
        <w:lastRenderedPageBreak/>
        <w:t>Figure 6. Feature importance of model II.</w:t>
      </w:r>
    </w:p>
    <w:p w14:paraId="2DD333FE" w14:textId="2BBFB0C0" w:rsidR="004763C3" w:rsidRPr="00603F6E" w:rsidRDefault="004763C3" w:rsidP="00C52E46">
      <w:pPr>
        <w:rPr>
          <w:rFonts w:ascii="Times New Roman" w:hAnsi="Times New Roman" w:cs="Times New Roman"/>
          <w:sz w:val="16"/>
          <w:szCs w:val="18"/>
        </w:rPr>
      </w:pPr>
      <w:r w:rsidRPr="00603F6E">
        <w:rPr>
          <w:rFonts w:ascii="Times New Roman" w:hAnsi="Times New Roman" w:cs="Times New Roman"/>
          <w:sz w:val="16"/>
          <w:szCs w:val="18"/>
        </w:rPr>
        <w:t xml:space="preserve">A) The </w:t>
      </w:r>
      <w:r>
        <w:rPr>
          <w:rFonts w:ascii="Times New Roman" w:hAnsi="Times New Roman" w:cs="Times New Roman"/>
          <w:sz w:val="16"/>
          <w:szCs w:val="18"/>
        </w:rPr>
        <w:t>permutation</w:t>
      </w:r>
      <w:r w:rsidRPr="00603F6E">
        <w:rPr>
          <w:rFonts w:ascii="Times New Roman" w:hAnsi="Times New Roman" w:cs="Times New Roman"/>
          <w:sz w:val="16"/>
          <w:szCs w:val="18"/>
        </w:rPr>
        <w:t xml:space="preserve"> </w:t>
      </w:r>
      <w:r>
        <w:rPr>
          <w:rFonts w:ascii="Times New Roman" w:hAnsi="Times New Roman" w:cs="Times New Roman"/>
          <w:sz w:val="16"/>
          <w:szCs w:val="18"/>
        </w:rPr>
        <w:t>importance</w:t>
      </w:r>
      <w:r w:rsidRPr="00603F6E">
        <w:rPr>
          <w:rFonts w:ascii="Times New Roman" w:hAnsi="Times New Roman" w:cs="Times New Roman"/>
          <w:sz w:val="16"/>
          <w:szCs w:val="18"/>
        </w:rPr>
        <w:t xml:space="preserve"> of each feature B) The </w:t>
      </w:r>
      <w:r>
        <w:rPr>
          <w:rFonts w:ascii="Times New Roman" w:hAnsi="Times New Roman" w:cs="Times New Roman"/>
          <w:sz w:val="16"/>
          <w:szCs w:val="18"/>
        </w:rPr>
        <w:t>permutation</w:t>
      </w:r>
      <w:r w:rsidRPr="00603F6E">
        <w:rPr>
          <w:rFonts w:ascii="Times New Roman" w:hAnsi="Times New Roman" w:cs="Times New Roman"/>
          <w:sz w:val="16"/>
          <w:szCs w:val="18"/>
        </w:rPr>
        <w:t xml:space="preserve"> </w:t>
      </w:r>
      <w:r>
        <w:rPr>
          <w:rFonts w:ascii="Times New Roman" w:hAnsi="Times New Roman" w:cs="Times New Roman"/>
          <w:sz w:val="16"/>
          <w:szCs w:val="18"/>
        </w:rPr>
        <w:t>importance</w:t>
      </w:r>
      <w:r w:rsidRPr="00603F6E">
        <w:rPr>
          <w:rFonts w:ascii="Times New Roman" w:hAnsi="Times New Roman" w:cs="Times New Roman"/>
          <w:sz w:val="16"/>
          <w:szCs w:val="18"/>
        </w:rPr>
        <w:t xml:space="preserve"> of each feature in </w:t>
      </w:r>
      <w:r>
        <w:rPr>
          <w:rFonts w:ascii="Times New Roman" w:hAnsi="Times New Roman" w:cs="Times New Roman"/>
          <w:sz w:val="16"/>
          <w:szCs w:val="18"/>
        </w:rPr>
        <w:t xml:space="preserve">the </w:t>
      </w:r>
      <w:r w:rsidRPr="00603F6E">
        <w:rPr>
          <w:rFonts w:ascii="Times New Roman" w:hAnsi="Times New Roman" w:cs="Times New Roman"/>
          <w:sz w:val="16"/>
          <w:szCs w:val="18"/>
        </w:rPr>
        <w:t xml:space="preserve">high </w:t>
      </w:r>
      <w:r>
        <w:rPr>
          <w:rFonts w:ascii="Times New Roman" w:hAnsi="Times New Roman" w:cs="Times New Roman"/>
          <w:sz w:val="16"/>
          <w:szCs w:val="18"/>
        </w:rPr>
        <w:t>mutation frequency</w:t>
      </w:r>
      <w:r w:rsidRPr="00603F6E">
        <w:rPr>
          <w:rFonts w:ascii="Times New Roman" w:hAnsi="Times New Roman" w:cs="Times New Roman"/>
          <w:sz w:val="16"/>
          <w:szCs w:val="18"/>
        </w:rPr>
        <w:t xml:space="preserve"> region and low </w:t>
      </w:r>
      <w:r>
        <w:rPr>
          <w:rFonts w:ascii="Times New Roman" w:hAnsi="Times New Roman" w:cs="Times New Roman"/>
          <w:sz w:val="16"/>
          <w:szCs w:val="18"/>
        </w:rPr>
        <w:t>mutation frequency</w:t>
      </w:r>
      <w:r w:rsidRPr="00603F6E">
        <w:rPr>
          <w:rFonts w:ascii="Times New Roman" w:hAnsi="Times New Roman" w:cs="Times New Roman"/>
          <w:sz w:val="16"/>
          <w:szCs w:val="18"/>
        </w:rPr>
        <w:t xml:space="preserve"> region.</w:t>
      </w:r>
      <w:r>
        <w:rPr>
          <w:rFonts w:ascii="Times New Roman" w:hAnsi="Times New Roman" w:cs="Times New Roman"/>
          <w:sz w:val="16"/>
          <w:szCs w:val="18"/>
        </w:rPr>
        <w:t xml:space="preserve"> C) The permutation importance along</w:t>
      </w:r>
      <w:del w:id="472" w:author="飯野　雄一" w:date="2023-01-19T13:22:00Z">
        <w:r w:rsidDel="005832DA">
          <w:rPr>
            <w:rFonts w:ascii="Times New Roman" w:hAnsi="Times New Roman" w:cs="Times New Roman"/>
            <w:sz w:val="16"/>
            <w:szCs w:val="18"/>
          </w:rPr>
          <w:delText>side</w:delText>
        </w:r>
      </w:del>
      <w:r>
        <w:rPr>
          <w:rFonts w:ascii="Times New Roman" w:hAnsi="Times New Roman" w:cs="Times New Roman"/>
          <w:sz w:val="16"/>
          <w:szCs w:val="18"/>
        </w:rPr>
        <w:t xml:space="preserve"> each chromosome, mutation frequency </w:t>
      </w:r>
      <w:r w:rsidR="00086A6E">
        <w:rPr>
          <w:rFonts w:ascii="Times New Roman" w:hAnsi="Times New Roman" w:cs="Times New Roman"/>
          <w:sz w:val="16"/>
          <w:szCs w:val="18"/>
        </w:rPr>
        <w:t xml:space="preserve">was </w:t>
      </w:r>
      <w:r>
        <w:rPr>
          <w:rFonts w:ascii="Times New Roman" w:hAnsi="Times New Roman" w:cs="Times New Roman"/>
          <w:sz w:val="16"/>
          <w:szCs w:val="18"/>
        </w:rPr>
        <w:t>shown</w:t>
      </w:r>
      <w:r w:rsidRPr="00603F6E">
        <w:rPr>
          <w:rFonts w:ascii="Times New Roman" w:hAnsi="Times New Roman" w:cs="Times New Roman"/>
          <w:sz w:val="16"/>
          <w:szCs w:val="18"/>
        </w:rPr>
        <w:t xml:space="preserve"> </w:t>
      </w:r>
      <w:r>
        <w:rPr>
          <w:rFonts w:ascii="Times New Roman" w:hAnsi="Times New Roman" w:cs="Times New Roman"/>
          <w:sz w:val="16"/>
          <w:szCs w:val="18"/>
        </w:rPr>
        <w:t xml:space="preserve">as </w:t>
      </w:r>
      <w:ins w:id="473" w:author="飯野　雄一" w:date="2023-01-19T13:22:00Z">
        <w:r w:rsidR="005832DA">
          <w:rPr>
            <w:rFonts w:ascii="Times New Roman" w:hAnsi="Times New Roman" w:cs="Times New Roman"/>
            <w:sz w:val="16"/>
            <w:szCs w:val="18"/>
            <w:lang w:eastAsia="ja-JP"/>
          </w:rPr>
          <w:t xml:space="preserve">a </w:t>
        </w:r>
      </w:ins>
      <w:r>
        <w:rPr>
          <w:rFonts w:ascii="Times New Roman" w:hAnsi="Times New Roman" w:cs="Times New Roman" w:hint="eastAsia"/>
          <w:sz w:val="16"/>
          <w:szCs w:val="18"/>
          <w:lang w:eastAsia="ja-JP"/>
        </w:rPr>
        <w:t>b</w:t>
      </w:r>
      <w:r>
        <w:rPr>
          <w:rFonts w:ascii="Times New Roman" w:hAnsi="Times New Roman" w:cs="Times New Roman"/>
          <w:sz w:val="16"/>
          <w:szCs w:val="18"/>
        </w:rPr>
        <w:t xml:space="preserve">ar chart </w:t>
      </w:r>
      <w:r w:rsidR="00086A6E">
        <w:rPr>
          <w:rFonts w:ascii="Times New Roman" w:hAnsi="Times New Roman" w:cs="Times New Roman"/>
          <w:sz w:val="16"/>
          <w:szCs w:val="18"/>
        </w:rPr>
        <w:t xml:space="preserve">in the </w:t>
      </w:r>
      <w:r>
        <w:rPr>
          <w:rFonts w:ascii="Times New Roman" w:hAnsi="Times New Roman" w:cs="Times New Roman"/>
          <w:sz w:val="16"/>
          <w:szCs w:val="18"/>
        </w:rPr>
        <w:t>right side of the heatmap. D</w:t>
      </w:r>
      <w:r w:rsidRPr="00603F6E">
        <w:rPr>
          <w:rFonts w:ascii="Times New Roman" w:hAnsi="Times New Roman" w:cs="Times New Roman"/>
          <w:sz w:val="16"/>
          <w:szCs w:val="18"/>
        </w:rPr>
        <w:t xml:space="preserve">) The </w:t>
      </w:r>
      <w:r>
        <w:rPr>
          <w:rFonts w:ascii="Times New Roman" w:hAnsi="Times New Roman" w:cs="Times New Roman"/>
          <w:sz w:val="16"/>
          <w:szCs w:val="18"/>
        </w:rPr>
        <w:t>permutation</w:t>
      </w:r>
      <w:r w:rsidRPr="00603F6E">
        <w:rPr>
          <w:rFonts w:ascii="Times New Roman" w:hAnsi="Times New Roman" w:cs="Times New Roman"/>
          <w:sz w:val="16"/>
          <w:szCs w:val="18"/>
        </w:rPr>
        <w:t xml:space="preserve"> </w:t>
      </w:r>
      <w:r>
        <w:rPr>
          <w:rFonts w:ascii="Times New Roman" w:hAnsi="Times New Roman" w:cs="Times New Roman"/>
          <w:sz w:val="16"/>
          <w:szCs w:val="18"/>
        </w:rPr>
        <w:t>importance</w:t>
      </w:r>
      <w:r w:rsidRPr="00603F6E">
        <w:rPr>
          <w:rFonts w:ascii="Times New Roman" w:hAnsi="Times New Roman" w:cs="Times New Roman"/>
          <w:sz w:val="16"/>
          <w:szCs w:val="18"/>
        </w:rPr>
        <w:t xml:space="preserve"> of each feature </w:t>
      </w:r>
      <w:r>
        <w:rPr>
          <w:rFonts w:ascii="Times New Roman" w:hAnsi="Times New Roman" w:cs="Times New Roman"/>
          <w:sz w:val="16"/>
          <w:szCs w:val="18"/>
        </w:rPr>
        <w:t>sorted by the mutation frequency shown as a bar chart above</w:t>
      </w:r>
      <w:r w:rsidRPr="00603F6E">
        <w:rPr>
          <w:rFonts w:ascii="Times New Roman" w:hAnsi="Times New Roman" w:cs="Times New Roman"/>
          <w:sz w:val="16"/>
          <w:szCs w:val="18"/>
        </w:rPr>
        <w:t>.</w:t>
      </w:r>
    </w:p>
    <w:p w14:paraId="1A7E607B" w14:textId="77777777" w:rsidR="004763C3" w:rsidRDefault="004763C3" w:rsidP="00C52E46">
      <w:pPr>
        <w:rPr>
          <w:rFonts w:ascii="Times New Roman" w:hAnsi="Times New Roman" w:cs="Times New Roman"/>
        </w:rPr>
      </w:pPr>
    </w:p>
    <w:tbl>
      <w:tblPr>
        <w:tblStyle w:val="1-6"/>
        <w:tblW w:w="9740" w:type="dxa"/>
        <w:tblLook w:val="04A0" w:firstRow="1" w:lastRow="0" w:firstColumn="1" w:lastColumn="0" w:noHBand="0" w:noVBand="1"/>
      </w:tblPr>
      <w:tblGrid>
        <w:gridCol w:w="2087"/>
        <w:gridCol w:w="4528"/>
        <w:gridCol w:w="2903"/>
        <w:gridCol w:w="222"/>
      </w:tblGrid>
      <w:tr w:rsidR="007245CA" w14:paraId="4BB96E54" w14:textId="5C93FF7F" w:rsidTr="007245CA">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087" w:type="dxa"/>
          </w:tcPr>
          <w:p w14:paraId="7D4813EA" w14:textId="77777777"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sz w:val="20"/>
                <w:szCs w:val="21"/>
              </w:rPr>
              <w:t>F</w:t>
            </w:r>
            <w:r w:rsidRPr="00091365">
              <w:rPr>
                <w:rFonts w:ascii="Times New Roman" w:hAnsi="Times New Roman" w:cs="Times New Roman" w:hint="eastAsia"/>
                <w:sz w:val="20"/>
                <w:szCs w:val="21"/>
              </w:rPr>
              <w:t>eature</w:t>
            </w:r>
            <w:r w:rsidRPr="00091365">
              <w:rPr>
                <w:rFonts w:ascii="Times New Roman" w:hAnsi="Times New Roman" w:cs="Times New Roman"/>
                <w:sz w:val="20"/>
                <w:szCs w:val="21"/>
              </w:rPr>
              <w:t xml:space="preserve"> </w:t>
            </w:r>
            <w:r w:rsidRPr="00091365">
              <w:rPr>
                <w:rFonts w:ascii="Times New Roman" w:hAnsi="Times New Roman" w:cs="Times New Roman" w:hint="eastAsia"/>
                <w:sz w:val="20"/>
                <w:szCs w:val="21"/>
              </w:rPr>
              <w:t>name</w:t>
            </w:r>
          </w:p>
        </w:tc>
        <w:tc>
          <w:tcPr>
            <w:tcW w:w="4528" w:type="dxa"/>
          </w:tcPr>
          <w:p w14:paraId="5130F1EA" w14:textId="77777777" w:rsidR="00E35F21" w:rsidRPr="00091365" w:rsidRDefault="00E35F21" w:rsidP="00C52E4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sz w:val="20"/>
                <w:szCs w:val="21"/>
              </w:rPr>
              <w:t>I</w:t>
            </w:r>
            <w:r w:rsidRPr="00091365">
              <w:rPr>
                <w:rFonts w:ascii="Times New Roman" w:hAnsi="Times New Roman" w:cs="Times New Roman" w:hint="eastAsia"/>
                <w:sz w:val="20"/>
                <w:szCs w:val="21"/>
              </w:rPr>
              <w:t>nformation</w:t>
            </w:r>
          </w:p>
        </w:tc>
        <w:tc>
          <w:tcPr>
            <w:tcW w:w="2903" w:type="dxa"/>
          </w:tcPr>
          <w:p w14:paraId="5DBD8C3A" w14:textId="77777777" w:rsidR="00E35F21" w:rsidRPr="00091365" w:rsidRDefault="00E35F21" w:rsidP="00C52E4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hint="eastAsia"/>
                <w:sz w:val="20"/>
                <w:szCs w:val="21"/>
              </w:rPr>
              <w:t>Resource</w:t>
            </w:r>
          </w:p>
        </w:tc>
        <w:tc>
          <w:tcPr>
            <w:tcW w:w="222" w:type="dxa"/>
          </w:tcPr>
          <w:p w14:paraId="34BD99F5" w14:textId="77777777" w:rsidR="00E35F21" w:rsidRPr="00091365" w:rsidRDefault="00E35F21" w:rsidP="00C52E4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1"/>
              </w:rPr>
            </w:pPr>
          </w:p>
        </w:tc>
      </w:tr>
      <w:tr w:rsidR="007245CA" w14:paraId="44EC5B73" w14:textId="68C81847" w:rsidTr="00747132">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0" w:type="dxa"/>
          </w:tcPr>
          <w:p w14:paraId="23CA5D84" w14:textId="77777777" w:rsidR="00E35F21" w:rsidRPr="00091365" w:rsidRDefault="00E35F21" w:rsidP="00C52E46">
            <w:pPr>
              <w:rPr>
                <w:rFonts w:ascii="Times New Roman" w:hAnsi="Times New Roman" w:cs="Times New Roman"/>
                <w:sz w:val="20"/>
                <w:szCs w:val="21"/>
              </w:rPr>
            </w:pPr>
            <w:proofErr w:type="spellStart"/>
            <w:r w:rsidRPr="00091365">
              <w:rPr>
                <w:rFonts w:ascii="Times New Roman" w:hAnsi="Times New Roman" w:cs="Times New Roman" w:hint="eastAsia"/>
                <w:sz w:val="20"/>
                <w:szCs w:val="21"/>
              </w:rPr>
              <w:t>Chrom</w:t>
            </w:r>
            <w:proofErr w:type="spellEnd"/>
          </w:p>
        </w:tc>
        <w:tc>
          <w:tcPr>
            <w:tcW w:w="0" w:type="dxa"/>
          </w:tcPr>
          <w:p w14:paraId="257251FE" w14:textId="77777777" w:rsidR="00E35F21" w:rsidRPr="00091365" w:rsidRDefault="00E35F21"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hint="eastAsia"/>
                <w:sz w:val="20"/>
                <w:szCs w:val="21"/>
              </w:rPr>
              <w:t>Which</w:t>
            </w:r>
            <w:r w:rsidRPr="00091365">
              <w:rPr>
                <w:rFonts w:ascii="Times New Roman" w:hAnsi="Times New Roman" w:cs="Times New Roman"/>
                <w:sz w:val="20"/>
                <w:szCs w:val="21"/>
              </w:rPr>
              <w:t xml:space="preserve"> </w:t>
            </w:r>
            <w:r w:rsidRPr="00091365">
              <w:rPr>
                <w:rFonts w:ascii="Times New Roman" w:hAnsi="Times New Roman" w:cs="Times New Roman" w:hint="eastAsia"/>
                <w:sz w:val="20"/>
                <w:szCs w:val="21"/>
              </w:rPr>
              <w:t>chromosome</w:t>
            </w:r>
            <w:r w:rsidRPr="00091365">
              <w:rPr>
                <w:rFonts w:ascii="Times New Roman" w:hAnsi="Times New Roman" w:cs="Times New Roman"/>
                <w:sz w:val="20"/>
                <w:szCs w:val="21"/>
              </w:rPr>
              <w:t xml:space="preserve"> </w:t>
            </w:r>
            <w:r w:rsidRPr="00091365">
              <w:rPr>
                <w:rFonts w:ascii="Times New Roman" w:hAnsi="Times New Roman" w:cs="Times New Roman" w:hint="eastAsia"/>
                <w:sz w:val="20"/>
                <w:szCs w:val="21"/>
              </w:rPr>
              <w:t>t</w:t>
            </w:r>
            <w:r w:rsidRPr="00091365">
              <w:rPr>
                <w:rFonts w:ascii="Times New Roman" w:hAnsi="Times New Roman" w:cs="Times New Roman"/>
                <w:sz w:val="20"/>
                <w:szCs w:val="21"/>
              </w:rPr>
              <w:t>he base belongs to</w:t>
            </w:r>
          </w:p>
        </w:tc>
        <w:tc>
          <w:tcPr>
            <w:tcW w:w="0" w:type="dxa"/>
          </w:tcPr>
          <w:p w14:paraId="2DC04A3A" w14:textId="77777777" w:rsidR="00E35F21" w:rsidRPr="00091365" w:rsidRDefault="00E35F21"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sz w:val="20"/>
                <w:szCs w:val="21"/>
              </w:rPr>
              <w:t>Reference genome WS235</w:t>
            </w:r>
          </w:p>
        </w:tc>
        <w:tc>
          <w:tcPr>
            <w:tcW w:w="0" w:type="dxa"/>
          </w:tcPr>
          <w:p w14:paraId="5F58588C" w14:textId="77777777" w:rsidR="00E35F21" w:rsidRPr="00091365" w:rsidRDefault="00E35F21"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p>
        </w:tc>
      </w:tr>
      <w:tr w:rsidR="007245CA" w14:paraId="6666F304" w14:textId="5B49DD42" w:rsidTr="007245CA">
        <w:trPr>
          <w:trHeight w:val="331"/>
        </w:trPr>
        <w:tc>
          <w:tcPr>
            <w:cnfStyle w:val="001000000000" w:firstRow="0" w:lastRow="0" w:firstColumn="1" w:lastColumn="0" w:oddVBand="0" w:evenVBand="0" w:oddHBand="0" w:evenHBand="0" w:firstRowFirstColumn="0" w:firstRowLastColumn="0" w:lastRowFirstColumn="0" w:lastRowLastColumn="0"/>
            <w:tcW w:w="2087" w:type="dxa"/>
          </w:tcPr>
          <w:p w14:paraId="3A7D3673" w14:textId="77777777"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hint="eastAsia"/>
                <w:sz w:val="20"/>
                <w:szCs w:val="21"/>
              </w:rPr>
              <w:t>C</w:t>
            </w:r>
            <w:r w:rsidRPr="00091365">
              <w:rPr>
                <w:rFonts w:ascii="Times New Roman" w:hAnsi="Times New Roman" w:cs="Times New Roman"/>
                <w:sz w:val="20"/>
                <w:szCs w:val="21"/>
              </w:rPr>
              <w:t>ode</w:t>
            </w:r>
          </w:p>
        </w:tc>
        <w:tc>
          <w:tcPr>
            <w:tcW w:w="4528" w:type="dxa"/>
          </w:tcPr>
          <w:p w14:paraId="709EB44A" w14:textId="77777777" w:rsidR="00E35F21" w:rsidRPr="00091365" w:rsidRDefault="00AD032A"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m:oMath>
              <m:sSub>
                <m:sSubPr>
                  <m:ctrlPr>
                    <w:rPr>
                      <w:rFonts w:ascii="Cambria Math" w:hAnsi="Cambria Math" w:cs="Times New Roman"/>
                      <w:i/>
                      <w:sz w:val="20"/>
                      <w:szCs w:val="21"/>
                    </w:rPr>
                  </m:ctrlPr>
                </m:sSubPr>
                <m:e>
                  <m:r>
                    <w:rPr>
                      <w:rFonts w:ascii="Cambria Math" w:hAnsi="Cambria Math" w:cs="Times New Roman"/>
                      <w:sz w:val="20"/>
                      <w:szCs w:val="21"/>
                    </w:rPr>
                    <m:t>P</m:t>
                  </m:r>
                </m:e>
                <m:sub>
                  <m:r>
                    <w:rPr>
                      <w:rFonts w:ascii="Cambria Math" w:hAnsi="Cambria Math" w:cs="Times New Roman"/>
                      <w:sz w:val="20"/>
                      <w:szCs w:val="21"/>
                    </w:rPr>
                    <m:t>0</m:t>
                  </m:r>
                </m:sub>
              </m:sSub>
            </m:oMath>
            <w:r w:rsidR="00E35F21" w:rsidRPr="00091365">
              <w:rPr>
                <w:rFonts w:ascii="Times New Roman" w:hAnsi="Times New Roman" w:cs="Times New Roman" w:hint="eastAsia"/>
                <w:sz w:val="20"/>
                <w:szCs w:val="21"/>
              </w:rPr>
              <w:t xml:space="preserve"> </w:t>
            </w:r>
            <w:r w:rsidR="00E35F21" w:rsidRPr="00091365">
              <w:rPr>
                <w:rFonts w:ascii="Times New Roman" w:hAnsi="Times New Roman" w:cs="Times New Roman"/>
                <w:sz w:val="20"/>
                <w:szCs w:val="21"/>
              </w:rPr>
              <w:t xml:space="preserve">or ‘pentabase </w:t>
            </w:r>
            <w:proofErr w:type="spellStart"/>
            <w:r w:rsidR="00E35F21" w:rsidRPr="00091365">
              <w:rPr>
                <w:rFonts w:ascii="Times New Roman" w:hAnsi="Times New Roman" w:cs="Times New Roman"/>
                <w:sz w:val="20"/>
                <w:szCs w:val="21"/>
              </w:rPr>
              <w:t>bias’</w:t>
            </w:r>
            <w:proofErr w:type="spellEnd"/>
          </w:p>
        </w:tc>
        <w:tc>
          <w:tcPr>
            <w:tcW w:w="2903" w:type="dxa"/>
          </w:tcPr>
          <w:p w14:paraId="137764E9" w14:textId="77777777" w:rsidR="00E35F21" w:rsidRPr="00091365" w:rsidRDefault="00E35F21"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sz w:val="20"/>
                <w:szCs w:val="21"/>
              </w:rPr>
              <w:t>Calculated with the MMP dataset</w:t>
            </w:r>
          </w:p>
        </w:tc>
        <w:tc>
          <w:tcPr>
            <w:tcW w:w="222" w:type="dxa"/>
          </w:tcPr>
          <w:p w14:paraId="3BBA041E" w14:textId="77777777" w:rsidR="00E35F21" w:rsidRPr="00091365" w:rsidRDefault="00E35F21"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p>
        </w:tc>
      </w:tr>
      <w:tr w:rsidR="007245CA" w14:paraId="30B48B70" w14:textId="6A3CD640" w:rsidTr="007471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0" w:type="dxa"/>
          </w:tcPr>
          <w:p w14:paraId="1685DF62" w14:textId="77777777"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hint="eastAsia"/>
                <w:sz w:val="20"/>
                <w:szCs w:val="21"/>
              </w:rPr>
              <w:t>H</w:t>
            </w:r>
            <w:r w:rsidRPr="00091365">
              <w:rPr>
                <w:rFonts w:ascii="Times New Roman" w:hAnsi="Times New Roman" w:cs="Times New Roman"/>
                <w:sz w:val="20"/>
                <w:szCs w:val="21"/>
              </w:rPr>
              <w:t>PL2</w:t>
            </w:r>
          </w:p>
        </w:tc>
        <w:tc>
          <w:tcPr>
            <w:tcW w:w="0" w:type="dxa"/>
          </w:tcPr>
          <w:p w14:paraId="28D780E7" w14:textId="2C46420C" w:rsidR="00E35F21" w:rsidRPr="00091365" w:rsidRDefault="00E35F21"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sz w:val="20"/>
                <w:szCs w:val="21"/>
              </w:rPr>
              <w:t>ChIP-chip of L3 worm</w:t>
            </w:r>
            <w:r>
              <w:rPr>
                <w:rFonts w:ascii="Times New Roman" w:hAnsi="Times New Roman" w:cs="Times New Roman"/>
                <w:sz w:val="20"/>
                <w:szCs w:val="21"/>
              </w:rPr>
              <w:t xml:space="preserve"> targeting </w:t>
            </w:r>
            <w:r w:rsidRPr="00854C35">
              <w:rPr>
                <w:rFonts w:ascii="Times New Roman" w:hAnsi="Times New Roman" w:cs="Times New Roman"/>
                <w:sz w:val="20"/>
                <w:szCs w:val="21"/>
              </w:rPr>
              <w:t>heterochromatin protein</w:t>
            </w:r>
            <w:r>
              <w:rPr>
                <w:rFonts w:ascii="Times New Roman" w:hAnsi="Times New Roman" w:cs="Times New Roman"/>
                <w:sz w:val="20"/>
                <w:szCs w:val="21"/>
              </w:rPr>
              <w:t xml:space="preserve"> HPL2</w:t>
            </w:r>
          </w:p>
        </w:tc>
        <w:tc>
          <w:tcPr>
            <w:tcW w:w="0" w:type="dxa"/>
          </w:tcPr>
          <w:p w14:paraId="6E78F0A3" w14:textId="77777777" w:rsidR="00E35F21" w:rsidRPr="00091365" w:rsidRDefault="00AD032A"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hyperlink r:id="rId22" w:history="1">
              <w:r w:rsidR="00E35F21" w:rsidRPr="00091365">
                <w:rPr>
                  <w:rStyle w:val="a7"/>
                  <w:rFonts w:ascii="Times New Roman" w:hAnsi="Times New Roman" w:cs="Times New Roman"/>
                  <w:b/>
                  <w:bCs/>
                  <w:color w:val="0056CC"/>
                  <w:sz w:val="20"/>
                  <w:szCs w:val="21"/>
                  <w:shd w:val="clear" w:color="auto" w:fill="CCCCCC"/>
                </w:rPr>
                <w:t>GSE40947</w:t>
              </w:r>
            </w:hyperlink>
          </w:p>
        </w:tc>
        <w:tc>
          <w:tcPr>
            <w:tcW w:w="0" w:type="dxa"/>
          </w:tcPr>
          <w:p w14:paraId="3AF44FE9" w14:textId="77777777" w:rsidR="00E35F21" w:rsidRDefault="00E35F21" w:rsidP="00C52E46">
            <w:pPr>
              <w:cnfStyle w:val="000000100000" w:firstRow="0" w:lastRow="0" w:firstColumn="0" w:lastColumn="0" w:oddVBand="0" w:evenVBand="0" w:oddHBand="1" w:evenHBand="0" w:firstRowFirstColumn="0" w:firstRowLastColumn="0" w:lastRowFirstColumn="0" w:lastRowLastColumn="0"/>
            </w:pPr>
          </w:p>
        </w:tc>
      </w:tr>
      <w:tr w:rsidR="007245CA" w14:paraId="468147B2" w14:textId="49AA5E62" w:rsidTr="007245CA">
        <w:trPr>
          <w:trHeight w:val="273"/>
        </w:trPr>
        <w:tc>
          <w:tcPr>
            <w:cnfStyle w:val="001000000000" w:firstRow="0" w:lastRow="0" w:firstColumn="1" w:lastColumn="0" w:oddVBand="0" w:evenVBand="0" w:oddHBand="0" w:evenHBand="0" w:firstRowFirstColumn="0" w:firstRowLastColumn="0" w:lastRowFirstColumn="0" w:lastRowLastColumn="0"/>
            <w:tcW w:w="2087" w:type="dxa"/>
          </w:tcPr>
          <w:p w14:paraId="195602A9" w14:textId="77777777"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hint="eastAsia"/>
                <w:sz w:val="20"/>
                <w:szCs w:val="21"/>
              </w:rPr>
              <w:t>L</w:t>
            </w:r>
            <w:r w:rsidRPr="00091365">
              <w:rPr>
                <w:rFonts w:ascii="Times New Roman" w:hAnsi="Times New Roman" w:cs="Times New Roman"/>
                <w:sz w:val="20"/>
                <w:szCs w:val="21"/>
              </w:rPr>
              <w:t>EM2_MXEMB</w:t>
            </w:r>
          </w:p>
        </w:tc>
        <w:tc>
          <w:tcPr>
            <w:tcW w:w="4528" w:type="dxa"/>
          </w:tcPr>
          <w:p w14:paraId="13B0BF00" w14:textId="488B47D7" w:rsidR="00E35F21" w:rsidRPr="00091365" w:rsidRDefault="00E35F21"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sz w:val="20"/>
                <w:szCs w:val="21"/>
              </w:rPr>
              <w:t>ChIP-chip of mixed-stage embryo</w:t>
            </w:r>
            <w:r>
              <w:rPr>
                <w:rFonts w:ascii="Times New Roman" w:hAnsi="Times New Roman" w:cs="Times New Roman"/>
                <w:sz w:val="20"/>
                <w:szCs w:val="21"/>
              </w:rPr>
              <w:t xml:space="preserve"> targeting nuclear envelope protein LEM2</w:t>
            </w:r>
          </w:p>
        </w:tc>
        <w:tc>
          <w:tcPr>
            <w:tcW w:w="2903" w:type="dxa"/>
          </w:tcPr>
          <w:p w14:paraId="7E9C1FEA" w14:textId="77777777" w:rsidR="00E35F21" w:rsidRPr="00091365" w:rsidRDefault="00AD032A"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hyperlink r:id="rId23" w:history="1">
              <w:r w:rsidR="00E35F21" w:rsidRPr="00091365">
                <w:rPr>
                  <w:rStyle w:val="a7"/>
                  <w:rFonts w:ascii="Times New Roman" w:hAnsi="Times New Roman" w:cs="Times New Roman"/>
                  <w:b/>
                  <w:bCs/>
                  <w:color w:val="0056CC"/>
                  <w:sz w:val="20"/>
                  <w:szCs w:val="21"/>
                  <w:shd w:val="clear" w:color="auto" w:fill="CCCCCC"/>
                </w:rPr>
                <w:t>GSM562786</w:t>
              </w:r>
            </w:hyperlink>
          </w:p>
        </w:tc>
        <w:tc>
          <w:tcPr>
            <w:tcW w:w="222" w:type="dxa"/>
          </w:tcPr>
          <w:p w14:paraId="27F3AD0B" w14:textId="77777777" w:rsidR="00E35F21" w:rsidRDefault="00E35F21" w:rsidP="00C52E46">
            <w:pPr>
              <w:cnfStyle w:val="000000000000" w:firstRow="0" w:lastRow="0" w:firstColumn="0" w:lastColumn="0" w:oddVBand="0" w:evenVBand="0" w:oddHBand="0" w:evenHBand="0" w:firstRowFirstColumn="0" w:firstRowLastColumn="0" w:lastRowFirstColumn="0" w:lastRowLastColumn="0"/>
            </w:pPr>
          </w:p>
        </w:tc>
      </w:tr>
      <w:tr w:rsidR="007245CA" w14:paraId="179F4A2A" w14:textId="4A4257DC" w:rsidTr="007471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0" w:type="dxa"/>
          </w:tcPr>
          <w:p w14:paraId="68A862E2" w14:textId="77777777"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sz w:val="20"/>
                <w:szCs w:val="21"/>
              </w:rPr>
              <w:t>unc-62-YA</w:t>
            </w:r>
          </w:p>
        </w:tc>
        <w:tc>
          <w:tcPr>
            <w:tcW w:w="0" w:type="dxa"/>
          </w:tcPr>
          <w:p w14:paraId="1EE67589" w14:textId="3F11B7BB" w:rsidR="00E35F21" w:rsidRPr="00091365" w:rsidRDefault="00E35F21"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hint="eastAsia"/>
                <w:sz w:val="20"/>
                <w:szCs w:val="21"/>
              </w:rPr>
              <w:t>C</w:t>
            </w:r>
            <w:r w:rsidRPr="00091365">
              <w:rPr>
                <w:rFonts w:ascii="Times New Roman" w:hAnsi="Times New Roman" w:cs="Times New Roman"/>
                <w:sz w:val="20"/>
                <w:szCs w:val="21"/>
              </w:rPr>
              <w:t>hIP-seq of day4 young adult worm</w:t>
            </w:r>
            <w:r>
              <w:rPr>
                <w:rFonts w:ascii="Times New Roman" w:hAnsi="Times New Roman" w:cs="Times New Roman"/>
                <w:sz w:val="20"/>
                <w:szCs w:val="21"/>
              </w:rPr>
              <w:t xml:space="preserve"> targeting transcription factor unc-62</w:t>
            </w:r>
          </w:p>
        </w:tc>
        <w:tc>
          <w:tcPr>
            <w:tcW w:w="0" w:type="dxa"/>
          </w:tcPr>
          <w:p w14:paraId="0A37BECC" w14:textId="77777777" w:rsidR="00E35F21" w:rsidRPr="00091365" w:rsidRDefault="00AD032A"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hyperlink r:id="rId24" w:history="1">
              <w:r w:rsidR="00E35F21" w:rsidRPr="00091365">
                <w:rPr>
                  <w:rStyle w:val="a7"/>
                  <w:rFonts w:ascii="Times New Roman" w:hAnsi="Times New Roman" w:cs="Times New Roman"/>
                  <w:b/>
                  <w:bCs/>
                  <w:color w:val="057279"/>
                  <w:sz w:val="20"/>
                  <w:szCs w:val="21"/>
                  <w:shd w:val="clear" w:color="auto" w:fill="CCCCCC"/>
                </w:rPr>
                <w:t>GSM942047</w:t>
              </w:r>
            </w:hyperlink>
          </w:p>
        </w:tc>
        <w:tc>
          <w:tcPr>
            <w:tcW w:w="0" w:type="dxa"/>
          </w:tcPr>
          <w:p w14:paraId="6E317D18" w14:textId="77777777" w:rsidR="00E35F21" w:rsidRDefault="00E35F21" w:rsidP="00C52E46">
            <w:pPr>
              <w:cnfStyle w:val="000000100000" w:firstRow="0" w:lastRow="0" w:firstColumn="0" w:lastColumn="0" w:oddVBand="0" w:evenVBand="0" w:oddHBand="1" w:evenHBand="0" w:firstRowFirstColumn="0" w:firstRowLastColumn="0" w:lastRowFirstColumn="0" w:lastRowLastColumn="0"/>
            </w:pPr>
          </w:p>
        </w:tc>
      </w:tr>
      <w:tr w:rsidR="007245CA" w14:paraId="509A6226" w14:textId="7B98EA51" w:rsidTr="007245CA">
        <w:trPr>
          <w:trHeight w:val="262"/>
        </w:trPr>
        <w:tc>
          <w:tcPr>
            <w:cnfStyle w:val="001000000000" w:firstRow="0" w:lastRow="0" w:firstColumn="1" w:lastColumn="0" w:oddVBand="0" w:evenVBand="0" w:oddHBand="0" w:evenHBand="0" w:firstRowFirstColumn="0" w:firstRowLastColumn="0" w:lastRowFirstColumn="0" w:lastRowLastColumn="0"/>
            <w:tcW w:w="2087" w:type="dxa"/>
          </w:tcPr>
          <w:p w14:paraId="54ECED9F" w14:textId="5E317FD1"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hint="eastAsia"/>
                <w:sz w:val="20"/>
                <w:szCs w:val="21"/>
              </w:rPr>
              <w:t>W</w:t>
            </w:r>
            <w:r w:rsidRPr="00091365">
              <w:rPr>
                <w:rFonts w:ascii="Times New Roman" w:hAnsi="Times New Roman" w:cs="Times New Roman"/>
                <w:sz w:val="20"/>
                <w:szCs w:val="21"/>
              </w:rPr>
              <w:t>0</w:t>
            </w:r>
            <w:r>
              <w:rPr>
                <w:rFonts w:ascii="Times New Roman" w:hAnsi="Times New Roman" w:cs="Times New Roman"/>
                <w:sz w:val="20"/>
                <w:szCs w:val="21"/>
              </w:rPr>
              <w:t>3</w:t>
            </w:r>
            <w:r w:rsidRPr="00091365">
              <w:rPr>
                <w:rFonts w:ascii="Times New Roman" w:hAnsi="Times New Roman" w:cs="Times New Roman"/>
                <w:sz w:val="20"/>
                <w:szCs w:val="21"/>
              </w:rPr>
              <w:t>F9.2</w:t>
            </w:r>
          </w:p>
        </w:tc>
        <w:tc>
          <w:tcPr>
            <w:tcW w:w="4528" w:type="dxa"/>
          </w:tcPr>
          <w:p w14:paraId="2064C7BA" w14:textId="49AE8993" w:rsidR="00E35F21" w:rsidRPr="00091365" w:rsidRDefault="00E35F21"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hint="eastAsia"/>
                <w:sz w:val="20"/>
                <w:szCs w:val="21"/>
              </w:rPr>
              <w:t>C</w:t>
            </w:r>
            <w:r w:rsidRPr="00091365">
              <w:rPr>
                <w:rFonts w:ascii="Times New Roman" w:hAnsi="Times New Roman" w:cs="Times New Roman"/>
                <w:sz w:val="20"/>
                <w:szCs w:val="21"/>
              </w:rPr>
              <w:t>hIP-seq of day4 young adult worm</w:t>
            </w:r>
            <w:r>
              <w:rPr>
                <w:rFonts w:ascii="Times New Roman" w:hAnsi="Times New Roman" w:cs="Times New Roman"/>
                <w:sz w:val="20"/>
                <w:szCs w:val="21"/>
              </w:rPr>
              <w:t xml:space="preserve"> targeting transcription factor W03F9.2</w:t>
            </w:r>
          </w:p>
        </w:tc>
        <w:tc>
          <w:tcPr>
            <w:tcW w:w="2903" w:type="dxa"/>
          </w:tcPr>
          <w:p w14:paraId="554EF1AD" w14:textId="77777777" w:rsidR="00E35F21" w:rsidRPr="00091365" w:rsidRDefault="00AD032A"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hyperlink r:id="rId25" w:history="1">
              <w:r w:rsidR="00E35F21" w:rsidRPr="00091365">
                <w:rPr>
                  <w:rStyle w:val="a7"/>
                  <w:rFonts w:ascii="Times New Roman" w:hAnsi="Times New Roman" w:cs="Times New Roman"/>
                  <w:b/>
                  <w:bCs/>
                  <w:color w:val="057279"/>
                  <w:sz w:val="20"/>
                  <w:szCs w:val="21"/>
                  <w:shd w:val="clear" w:color="auto" w:fill="CCCCCC"/>
                </w:rPr>
                <w:t>GSM729307</w:t>
              </w:r>
            </w:hyperlink>
          </w:p>
        </w:tc>
        <w:tc>
          <w:tcPr>
            <w:tcW w:w="222" w:type="dxa"/>
          </w:tcPr>
          <w:p w14:paraId="34621525" w14:textId="77777777" w:rsidR="00E35F21" w:rsidRDefault="00E35F21" w:rsidP="00C52E46">
            <w:pPr>
              <w:cnfStyle w:val="000000000000" w:firstRow="0" w:lastRow="0" w:firstColumn="0" w:lastColumn="0" w:oddVBand="0" w:evenVBand="0" w:oddHBand="0" w:evenHBand="0" w:firstRowFirstColumn="0" w:firstRowLastColumn="0" w:lastRowFirstColumn="0" w:lastRowLastColumn="0"/>
            </w:pPr>
          </w:p>
        </w:tc>
      </w:tr>
      <w:tr w:rsidR="007245CA" w14:paraId="5340CF9A" w14:textId="31D1FFB0" w:rsidTr="00747132">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dxa"/>
          </w:tcPr>
          <w:p w14:paraId="4DB41FA6" w14:textId="77777777"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hint="eastAsia"/>
                <w:sz w:val="20"/>
                <w:szCs w:val="21"/>
              </w:rPr>
              <w:t>H</w:t>
            </w:r>
            <w:r w:rsidRPr="00091365">
              <w:rPr>
                <w:rFonts w:ascii="Times New Roman" w:hAnsi="Times New Roman" w:cs="Times New Roman"/>
                <w:sz w:val="20"/>
                <w:szCs w:val="21"/>
              </w:rPr>
              <w:t>3K36ME22C3_L3</w:t>
            </w:r>
          </w:p>
        </w:tc>
        <w:tc>
          <w:tcPr>
            <w:tcW w:w="0" w:type="dxa"/>
          </w:tcPr>
          <w:p w14:paraId="122F06F6" w14:textId="2C0160D3" w:rsidR="00E35F21" w:rsidRPr="00091365" w:rsidRDefault="00E35F21"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sz w:val="20"/>
                <w:szCs w:val="21"/>
              </w:rPr>
              <w:t xml:space="preserve">ChIP-chip of early embryo targeting </w:t>
            </w:r>
            <w:r>
              <w:rPr>
                <w:rFonts w:ascii="Times New Roman" w:hAnsi="Times New Roman" w:cs="Times New Roman"/>
                <w:sz w:val="20"/>
                <w:szCs w:val="21"/>
              </w:rPr>
              <w:t>K36-trimethylated histone H3</w:t>
            </w:r>
          </w:p>
        </w:tc>
        <w:tc>
          <w:tcPr>
            <w:tcW w:w="0" w:type="dxa"/>
          </w:tcPr>
          <w:p w14:paraId="312AD52C" w14:textId="77777777" w:rsidR="00E35F21" w:rsidRPr="00091365" w:rsidRDefault="00AD032A"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hyperlink r:id="rId26" w:history="1">
              <w:r w:rsidR="00E35F21" w:rsidRPr="00091365">
                <w:rPr>
                  <w:rStyle w:val="a7"/>
                  <w:rFonts w:ascii="Times New Roman" w:hAnsi="Times New Roman" w:cs="Times New Roman"/>
                  <w:b/>
                  <w:bCs/>
                  <w:color w:val="057279"/>
                  <w:sz w:val="20"/>
                  <w:szCs w:val="21"/>
                  <w:shd w:val="clear" w:color="auto" w:fill="CCCCCC"/>
                </w:rPr>
                <w:t>GSE22719</w:t>
              </w:r>
            </w:hyperlink>
          </w:p>
        </w:tc>
        <w:tc>
          <w:tcPr>
            <w:tcW w:w="0" w:type="dxa"/>
          </w:tcPr>
          <w:p w14:paraId="604AD535" w14:textId="77777777" w:rsidR="00E35F21" w:rsidRDefault="00E35F21" w:rsidP="00C52E46">
            <w:pPr>
              <w:cnfStyle w:val="000000100000" w:firstRow="0" w:lastRow="0" w:firstColumn="0" w:lastColumn="0" w:oddVBand="0" w:evenVBand="0" w:oddHBand="1" w:evenHBand="0" w:firstRowFirstColumn="0" w:firstRowLastColumn="0" w:lastRowFirstColumn="0" w:lastRowLastColumn="0"/>
            </w:pPr>
          </w:p>
        </w:tc>
      </w:tr>
      <w:tr w:rsidR="007245CA" w14:paraId="1BF4E4E9" w14:textId="31E23D07" w:rsidTr="007245CA">
        <w:trPr>
          <w:trHeight w:val="262"/>
        </w:trPr>
        <w:tc>
          <w:tcPr>
            <w:cnfStyle w:val="001000000000" w:firstRow="0" w:lastRow="0" w:firstColumn="1" w:lastColumn="0" w:oddVBand="0" w:evenVBand="0" w:oddHBand="0" w:evenHBand="0" w:firstRowFirstColumn="0" w:firstRowLastColumn="0" w:lastRowFirstColumn="0" w:lastRowLastColumn="0"/>
            <w:tcW w:w="2087" w:type="dxa"/>
          </w:tcPr>
          <w:p w14:paraId="78691FE2" w14:textId="77777777"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hint="eastAsia"/>
                <w:sz w:val="20"/>
                <w:szCs w:val="21"/>
              </w:rPr>
              <w:t>H</w:t>
            </w:r>
            <w:r w:rsidRPr="00091365">
              <w:rPr>
                <w:rFonts w:ascii="Times New Roman" w:hAnsi="Times New Roman" w:cs="Times New Roman"/>
                <w:sz w:val="20"/>
                <w:szCs w:val="21"/>
              </w:rPr>
              <w:t>CP3_EEMB</w:t>
            </w:r>
          </w:p>
        </w:tc>
        <w:tc>
          <w:tcPr>
            <w:tcW w:w="4528" w:type="dxa"/>
          </w:tcPr>
          <w:p w14:paraId="73F9123E" w14:textId="71E62CE8" w:rsidR="00E35F21" w:rsidRPr="00091365" w:rsidRDefault="00E35F21"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sz w:val="20"/>
                <w:szCs w:val="21"/>
              </w:rPr>
              <w:t>ChIP-chip of early embryo</w:t>
            </w:r>
            <w:r>
              <w:rPr>
                <w:rFonts w:ascii="Times New Roman" w:hAnsi="Times New Roman" w:cs="Times New Roman"/>
                <w:sz w:val="20"/>
                <w:szCs w:val="21"/>
              </w:rPr>
              <w:t xml:space="preserve"> targeting h</w:t>
            </w:r>
            <w:r w:rsidRPr="00854C35">
              <w:rPr>
                <w:rFonts w:ascii="Times New Roman" w:hAnsi="Times New Roman" w:cs="Times New Roman"/>
                <w:sz w:val="20"/>
                <w:szCs w:val="21"/>
              </w:rPr>
              <w:t>olo</w:t>
            </w:r>
            <w:r>
              <w:rPr>
                <w:rFonts w:ascii="Times New Roman" w:hAnsi="Times New Roman" w:cs="Times New Roman"/>
                <w:sz w:val="20"/>
                <w:szCs w:val="21"/>
              </w:rPr>
              <w:t>c</w:t>
            </w:r>
            <w:r w:rsidRPr="00854C35">
              <w:rPr>
                <w:rFonts w:ascii="Times New Roman" w:hAnsi="Times New Roman" w:cs="Times New Roman"/>
                <w:sz w:val="20"/>
                <w:szCs w:val="21"/>
              </w:rPr>
              <w:t xml:space="preserve">entric chromosome binding </w:t>
            </w:r>
            <w:r>
              <w:rPr>
                <w:rFonts w:ascii="Times New Roman" w:hAnsi="Times New Roman" w:cs="Times New Roman"/>
                <w:sz w:val="20"/>
                <w:szCs w:val="21"/>
              </w:rPr>
              <w:t>p</w:t>
            </w:r>
            <w:r w:rsidRPr="00854C35">
              <w:rPr>
                <w:rFonts w:ascii="Times New Roman" w:hAnsi="Times New Roman" w:cs="Times New Roman"/>
                <w:sz w:val="20"/>
                <w:szCs w:val="21"/>
              </w:rPr>
              <w:t>rotein</w:t>
            </w:r>
            <w:r w:rsidRPr="00091365">
              <w:rPr>
                <w:rFonts w:ascii="Times New Roman" w:hAnsi="Times New Roman" w:cs="Times New Roman"/>
                <w:sz w:val="20"/>
                <w:szCs w:val="21"/>
              </w:rPr>
              <w:t xml:space="preserve"> </w:t>
            </w:r>
            <w:r>
              <w:rPr>
                <w:rFonts w:ascii="Times New Roman" w:hAnsi="Times New Roman" w:cs="Times New Roman"/>
                <w:sz w:val="20"/>
                <w:szCs w:val="21"/>
              </w:rPr>
              <w:t>HCP3</w:t>
            </w:r>
          </w:p>
        </w:tc>
        <w:tc>
          <w:tcPr>
            <w:tcW w:w="2903" w:type="dxa"/>
          </w:tcPr>
          <w:p w14:paraId="353DB927" w14:textId="77777777" w:rsidR="00E35F21" w:rsidRPr="00091365" w:rsidRDefault="00AD032A"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hyperlink r:id="rId27" w:history="1">
              <w:r w:rsidR="00E35F21" w:rsidRPr="00091365">
                <w:rPr>
                  <w:rStyle w:val="a7"/>
                  <w:rFonts w:ascii="Times New Roman" w:hAnsi="Times New Roman" w:cs="Times New Roman"/>
                  <w:b/>
                  <w:bCs/>
                  <w:color w:val="057279"/>
                  <w:sz w:val="20"/>
                  <w:szCs w:val="21"/>
                  <w:shd w:val="clear" w:color="auto" w:fill="CCCCCC"/>
                </w:rPr>
                <w:t>GSM1255286</w:t>
              </w:r>
            </w:hyperlink>
          </w:p>
        </w:tc>
        <w:tc>
          <w:tcPr>
            <w:tcW w:w="222" w:type="dxa"/>
          </w:tcPr>
          <w:p w14:paraId="4F4C092A" w14:textId="77777777" w:rsidR="00E35F21" w:rsidRDefault="00E35F21" w:rsidP="00C52E46">
            <w:pPr>
              <w:cnfStyle w:val="000000000000" w:firstRow="0" w:lastRow="0" w:firstColumn="0" w:lastColumn="0" w:oddVBand="0" w:evenVBand="0" w:oddHBand="0" w:evenHBand="0" w:firstRowFirstColumn="0" w:firstRowLastColumn="0" w:lastRowFirstColumn="0" w:lastRowLastColumn="0"/>
            </w:pPr>
          </w:p>
        </w:tc>
      </w:tr>
      <w:tr w:rsidR="007245CA" w14:paraId="53DF26FF" w14:textId="33085F02" w:rsidTr="00747132">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dxa"/>
          </w:tcPr>
          <w:p w14:paraId="1CFE8D06" w14:textId="77777777"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hint="eastAsia"/>
                <w:sz w:val="20"/>
                <w:szCs w:val="21"/>
              </w:rPr>
              <w:t>H</w:t>
            </w:r>
            <w:r w:rsidRPr="00091365">
              <w:rPr>
                <w:rFonts w:ascii="Times New Roman" w:hAnsi="Times New Roman" w:cs="Times New Roman"/>
                <w:sz w:val="20"/>
                <w:szCs w:val="21"/>
              </w:rPr>
              <w:t>3K27Ac</w:t>
            </w:r>
          </w:p>
        </w:tc>
        <w:tc>
          <w:tcPr>
            <w:tcW w:w="0" w:type="dxa"/>
          </w:tcPr>
          <w:p w14:paraId="6C74D281" w14:textId="1EF71403" w:rsidR="00E35F21" w:rsidRPr="00091365" w:rsidRDefault="00E35F21"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sz w:val="20"/>
                <w:szCs w:val="21"/>
              </w:rPr>
              <w:t>ChIP-chip of early embryo</w:t>
            </w:r>
            <w:r>
              <w:rPr>
                <w:rFonts w:ascii="Times New Roman" w:hAnsi="Times New Roman" w:cs="Times New Roman"/>
                <w:sz w:val="20"/>
                <w:szCs w:val="21"/>
              </w:rPr>
              <w:t xml:space="preserve"> targeting K27-acetylated histone H3</w:t>
            </w:r>
          </w:p>
        </w:tc>
        <w:tc>
          <w:tcPr>
            <w:tcW w:w="0" w:type="dxa"/>
          </w:tcPr>
          <w:p w14:paraId="58BC88F6" w14:textId="77777777" w:rsidR="00E35F21" w:rsidRPr="00091365" w:rsidRDefault="00AD032A"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hyperlink r:id="rId28" w:history="1">
              <w:r w:rsidR="00E35F21" w:rsidRPr="00091365">
                <w:rPr>
                  <w:rStyle w:val="a7"/>
                  <w:rFonts w:ascii="Times New Roman" w:hAnsi="Times New Roman" w:cs="Times New Roman"/>
                  <w:b/>
                  <w:bCs/>
                  <w:color w:val="057279"/>
                  <w:sz w:val="20"/>
                  <w:szCs w:val="21"/>
                  <w:shd w:val="clear" w:color="auto" w:fill="CCCCCC"/>
                </w:rPr>
                <w:t>GSM562779</w:t>
              </w:r>
            </w:hyperlink>
          </w:p>
        </w:tc>
        <w:tc>
          <w:tcPr>
            <w:tcW w:w="0" w:type="dxa"/>
          </w:tcPr>
          <w:p w14:paraId="6331A5E4" w14:textId="77777777" w:rsidR="00E35F21" w:rsidRDefault="00E35F21" w:rsidP="00C52E46">
            <w:pPr>
              <w:cnfStyle w:val="000000100000" w:firstRow="0" w:lastRow="0" w:firstColumn="0" w:lastColumn="0" w:oddVBand="0" w:evenVBand="0" w:oddHBand="1" w:evenHBand="0" w:firstRowFirstColumn="0" w:firstRowLastColumn="0" w:lastRowFirstColumn="0" w:lastRowLastColumn="0"/>
            </w:pPr>
          </w:p>
        </w:tc>
      </w:tr>
      <w:tr w:rsidR="007245CA" w14:paraId="09829A59" w14:textId="02B617B0" w:rsidTr="007245CA">
        <w:trPr>
          <w:trHeight w:val="262"/>
        </w:trPr>
        <w:tc>
          <w:tcPr>
            <w:cnfStyle w:val="001000000000" w:firstRow="0" w:lastRow="0" w:firstColumn="1" w:lastColumn="0" w:oddVBand="0" w:evenVBand="0" w:oddHBand="0" w:evenHBand="0" w:firstRowFirstColumn="0" w:firstRowLastColumn="0" w:lastRowFirstColumn="0" w:lastRowLastColumn="0"/>
            <w:tcW w:w="2087" w:type="dxa"/>
          </w:tcPr>
          <w:p w14:paraId="32E7F87A" w14:textId="77777777"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hint="eastAsia"/>
                <w:sz w:val="20"/>
                <w:szCs w:val="21"/>
              </w:rPr>
              <w:t>H</w:t>
            </w:r>
            <w:r w:rsidRPr="00091365">
              <w:rPr>
                <w:rFonts w:ascii="Times New Roman" w:hAnsi="Times New Roman" w:cs="Times New Roman"/>
                <w:sz w:val="20"/>
                <w:szCs w:val="21"/>
              </w:rPr>
              <w:t>CP3_LTEMB</w:t>
            </w:r>
          </w:p>
        </w:tc>
        <w:tc>
          <w:tcPr>
            <w:tcW w:w="4528" w:type="dxa"/>
          </w:tcPr>
          <w:p w14:paraId="0834331F" w14:textId="02020102" w:rsidR="00E35F21" w:rsidRPr="00091365" w:rsidRDefault="00E35F21"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sz w:val="20"/>
                <w:szCs w:val="21"/>
              </w:rPr>
              <w:t>ChIP-chip of late embryo</w:t>
            </w:r>
            <w:r>
              <w:rPr>
                <w:rFonts w:ascii="Times New Roman" w:hAnsi="Times New Roman" w:cs="Times New Roman"/>
                <w:sz w:val="20"/>
                <w:szCs w:val="21"/>
              </w:rPr>
              <w:t xml:space="preserve"> targeting h</w:t>
            </w:r>
            <w:r w:rsidRPr="00854C35">
              <w:rPr>
                <w:rFonts w:ascii="Times New Roman" w:hAnsi="Times New Roman" w:cs="Times New Roman"/>
                <w:sz w:val="20"/>
                <w:szCs w:val="21"/>
              </w:rPr>
              <w:t>olo</w:t>
            </w:r>
            <w:r>
              <w:rPr>
                <w:rFonts w:ascii="Times New Roman" w:hAnsi="Times New Roman" w:cs="Times New Roman"/>
                <w:sz w:val="20"/>
                <w:szCs w:val="21"/>
              </w:rPr>
              <w:t>c</w:t>
            </w:r>
            <w:r w:rsidRPr="00854C35">
              <w:rPr>
                <w:rFonts w:ascii="Times New Roman" w:hAnsi="Times New Roman" w:cs="Times New Roman"/>
                <w:sz w:val="20"/>
                <w:szCs w:val="21"/>
              </w:rPr>
              <w:t xml:space="preserve">entric chromosome binding </w:t>
            </w:r>
            <w:r>
              <w:rPr>
                <w:rFonts w:ascii="Times New Roman" w:hAnsi="Times New Roman" w:cs="Times New Roman"/>
                <w:sz w:val="20"/>
                <w:szCs w:val="21"/>
              </w:rPr>
              <w:t>p</w:t>
            </w:r>
            <w:r w:rsidRPr="00854C35">
              <w:rPr>
                <w:rFonts w:ascii="Times New Roman" w:hAnsi="Times New Roman" w:cs="Times New Roman"/>
                <w:sz w:val="20"/>
                <w:szCs w:val="21"/>
              </w:rPr>
              <w:t>rotein</w:t>
            </w:r>
            <w:r w:rsidRPr="00091365">
              <w:rPr>
                <w:rFonts w:ascii="Times New Roman" w:hAnsi="Times New Roman" w:cs="Times New Roman"/>
                <w:sz w:val="20"/>
                <w:szCs w:val="21"/>
              </w:rPr>
              <w:t xml:space="preserve"> </w:t>
            </w:r>
            <w:r>
              <w:rPr>
                <w:rFonts w:ascii="Times New Roman" w:hAnsi="Times New Roman" w:cs="Times New Roman"/>
                <w:sz w:val="20"/>
                <w:szCs w:val="21"/>
              </w:rPr>
              <w:t>HCP3</w:t>
            </w:r>
          </w:p>
        </w:tc>
        <w:tc>
          <w:tcPr>
            <w:tcW w:w="2903" w:type="dxa"/>
          </w:tcPr>
          <w:p w14:paraId="5599D4B9" w14:textId="77777777" w:rsidR="00E35F21" w:rsidRPr="00091365" w:rsidRDefault="00AD032A"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hyperlink r:id="rId29" w:history="1">
              <w:r w:rsidR="00E35F21" w:rsidRPr="00091365">
                <w:rPr>
                  <w:rStyle w:val="a7"/>
                  <w:rFonts w:ascii="Times New Roman" w:hAnsi="Times New Roman" w:cs="Times New Roman"/>
                  <w:b/>
                  <w:bCs/>
                  <w:color w:val="057279"/>
                  <w:sz w:val="20"/>
                  <w:szCs w:val="21"/>
                  <w:shd w:val="clear" w:color="auto" w:fill="CCCCCC"/>
                </w:rPr>
                <w:t>GSM1255289</w:t>
              </w:r>
            </w:hyperlink>
          </w:p>
        </w:tc>
        <w:tc>
          <w:tcPr>
            <w:tcW w:w="222" w:type="dxa"/>
          </w:tcPr>
          <w:p w14:paraId="1EB77815" w14:textId="77777777" w:rsidR="00E35F21" w:rsidRDefault="00E35F21" w:rsidP="00C52E46">
            <w:pPr>
              <w:cnfStyle w:val="000000000000" w:firstRow="0" w:lastRow="0" w:firstColumn="0" w:lastColumn="0" w:oddVBand="0" w:evenVBand="0" w:oddHBand="0" w:evenHBand="0" w:firstRowFirstColumn="0" w:firstRowLastColumn="0" w:lastRowFirstColumn="0" w:lastRowLastColumn="0"/>
            </w:pPr>
          </w:p>
        </w:tc>
      </w:tr>
      <w:tr w:rsidR="007245CA" w14:paraId="19DF579B" w14:textId="7F86797F" w:rsidTr="007471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0" w:type="dxa"/>
          </w:tcPr>
          <w:p w14:paraId="7267F357" w14:textId="77777777"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hint="eastAsia"/>
                <w:sz w:val="20"/>
                <w:szCs w:val="21"/>
              </w:rPr>
              <w:t>H</w:t>
            </w:r>
            <w:r w:rsidRPr="00091365">
              <w:rPr>
                <w:rFonts w:ascii="Times New Roman" w:hAnsi="Times New Roman" w:cs="Times New Roman"/>
                <w:sz w:val="20"/>
                <w:szCs w:val="21"/>
              </w:rPr>
              <w:t>3K79ME_MXEMB</w:t>
            </w:r>
          </w:p>
        </w:tc>
        <w:tc>
          <w:tcPr>
            <w:tcW w:w="0" w:type="dxa"/>
          </w:tcPr>
          <w:p w14:paraId="18EF347D" w14:textId="1C05AF0A" w:rsidR="00E35F21" w:rsidRPr="00091365" w:rsidRDefault="00E35F21"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sz w:val="20"/>
                <w:szCs w:val="21"/>
              </w:rPr>
              <w:t>ChIP-chip of mixed-stage embryo</w:t>
            </w:r>
            <w:r>
              <w:rPr>
                <w:rFonts w:ascii="Times New Roman" w:hAnsi="Times New Roman" w:cs="Times New Roman"/>
                <w:sz w:val="20"/>
                <w:szCs w:val="21"/>
              </w:rPr>
              <w:t xml:space="preserve"> K79-trimethylated histone H3</w:t>
            </w:r>
          </w:p>
        </w:tc>
        <w:tc>
          <w:tcPr>
            <w:tcW w:w="0" w:type="dxa"/>
          </w:tcPr>
          <w:p w14:paraId="2BBD57D5" w14:textId="77777777" w:rsidR="00E35F21" w:rsidRPr="00091365" w:rsidRDefault="00AD032A"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hyperlink r:id="rId30" w:history="1">
              <w:r w:rsidR="00E35F21" w:rsidRPr="00091365">
                <w:rPr>
                  <w:rStyle w:val="a7"/>
                  <w:rFonts w:ascii="Times New Roman" w:hAnsi="Times New Roman" w:cs="Times New Roman"/>
                  <w:b/>
                  <w:bCs/>
                  <w:color w:val="0056CC"/>
                  <w:sz w:val="20"/>
                  <w:szCs w:val="21"/>
                  <w:shd w:val="clear" w:color="auto" w:fill="CCCCCC"/>
                </w:rPr>
                <w:t>GSM562779</w:t>
              </w:r>
            </w:hyperlink>
          </w:p>
        </w:tc>
        <w:tc>
          <w:tcPr>
            <w:tcW w:w="0" w:type="dxa"/>
          </w:tcPr>
          <w:p w14:paraId="64EFF2FF" w14:textId="77777777" w:rsidR="00E35F21" w:rsidRDefault="00E35F21" w:rsidP="00C52E46">
            <w:pPr>
              <w:cnfStyle w:val="000000100000" w:firstRow="0" w:lastRow="0" w:firstColumn="0" w:lastColumn="0" w:oddVBand="0" w:evenVBand="0" w:oddHBand="1" w:evenHBand="0" w:firstRowFirstColumn="0" w:firstRowLastColumn="0" w:lastRowFirstColumn="0" w:lastRowLastColumn="0"/>
            </w:pPr>
          </w:p>
        </w:tc>
      </w:tr>
      <w:tr w:rsidR="007245CA" w14:paraId="0827A4FC" w14:textId="644A1633" w:rsidTr="007245CA">
        <w:trPr>
          <w:trHeight w:val="273"/>
        </w:trPr>
        <w:tc>
          <w:tcPr>
            <w:cnfStyle w:val="001000000000" w:firstRow="0" w:lastRow="0" w:firstColumn="1" w:lastColumn="0" w:oddVBand="0" w:evenVBand="0" w:oddHBand="0" w:evenHBand="0" w:firstRowFirstColumn="0" w:firstRowLastColumn="0" w:lastRowFirstColumn="0" w:lastRowLastColumn="0"/>
            <w:tcW w:w="2087" w:type="dxa"/>
          </w:tcPr>
          <w:p w14:paraId="283084E4" w14:textId="77777777"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hint="eastAsia"/>
                <w:sz w:val="20"/>
                <w:szCs w:val="21"/>
              </w:rPr>
              <w:t>H</w:t>
            </w:r>
            <w:r w:rsidRPr="00091365">
              <w:rPr>
                <w:rFonts w:ascii="Times New Roman" w:hAnsi="Times New Roman" w:cs="Times New Roman"/>
                <w:sz w:val="20"/>
                <w:szCs w:val="21"/>
              </w:rPr>
              <w:t>IS-72</w:t>
            </w:r>
          </w:p>
        </w:tc>
        <w:tc>
          <w:tcPr>
            <w:tcW w:w="4528" w:type="dxa"/>
          </w:tcPr>
          <w:p w14:paraId="6866DF6A" w14:textId="77777777" w:rsidR="00E35F21" w:rsidRPr="00091365" w:rsidRDefault="00E35F21"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hint="eastAsia"/>
                <w:sz w:val="20"/>
                <w:szCs w:val="21"/>
              </w:rPr>
              <w:t>D</w:t>
            </w:r>
            <w:r w:rsidRPr="00091365">
              <w:rPr>
                <w:rFonts w:ascii="Times New Roman" w:hAnsi="Times New Roman" w:cs="Times New Roman"/>
                <w:sz w:val="20"/>
                <w:szCs w:val="21"/>
              </w:rPr>
              <w:t>NA tilling array of mixed-stage embryo; strain: JJ2061</w:t>
            </w:r>
          </w:p>
        </w:tc>
        <w:tc>
          <w:tcPr>
            <w:tcW w:w="2903" w:type="dxa"/>
          </w:tcPr>
          <w:p w14:paraId="4D95D560" w14:textId="77777777" w:rsidR="00E35F21" w:rsidRPr="00091365" w:rsidRDefault="00AD032A"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hyperlink r:id="rId31" w:history="1">
              <w:r w:rsidR="00E35F21" w:rsidRPr="00091365">
                <w:rPr>
                  <w:rStyle w:val="a7"/>
                  <w:rFonts w:ascii="Times New Roman" w:hAnsi="Times New Roman" w:cs="Times New Roman"/>
                  <w:sz w:val="20"/>
                  <w:szCs w:val="21"/>
                </w:rPr>
                <w:t>www.modencode.org</w:t>
              </w:r>
            </w:hyperlink>
            <w:r w:rsidR="00E35F21" w:rsidRPr="00091365">
              <w:rPr>
                <w:rFonts w:ascii="Times New Roman" w:hAnsi="Times New Roman" w:cs="Times New Roman"/>
                <w:sz w:val="20"/>
                <w:szCs w:val="21"/>
              </w:rPr>
              <w:t xml:space="preserve"> 5326</w:t>
            </w:r>
          </w:p>
        </w:tc>
        <w:tc>
          <w:tcPr>
            <w:tcW w:w="222" w:type="dxa"/>
          </w:tcPr>
          <w:p w14:paraId="09427C25" w14:textId="77777777" w:rsidR="00E35F21" w:rsidRDefault="00E35F21" w:rsidP="00C52E46">
            <w:pPr>
              <w:cnfStyle w:val="000000000000" w:firstRow="0" w:lastRow="0" w:firstColumn="0" w:lastColumn="0" w:oddVBand="0" w:evenVBand="0" w:oddHBand="0" w:evenHBand="0" w:firstRowFirstColumn="0" w:firstRowLastColumn="0" w:lastRowFirstColumn="0" w:lastRowLastColumn="0"/>
            </w:pPr>
          </w:p>
        </w:tc>
      </w:tr>
      <w:tr w:rsidR="007245CA" w14:paraId="76780CA2" w14:textId="56A15435" w:rsidTr="007471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0" w:type="dxa"/>
          </w:tcPr>
          <w:p w14:paraId="73F11A9B" w14:textId="77777777"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hint="eastAsia"/>
                <w:sz w:val="20"/>
                <w:szCs w:val="21"/>
              </w:rPr>
              <w:t>C</w:t>
            </w:r>
            <w:r w:rsidRPr="00091365">
              <w:rPr>
                <w:rFonts w:ascii="Times New Roman" w:hAnsi="Times New Roman" w:cs="Times New Roman"/>
                <w:sz w:val="20"/>
                <w:szCs w:val="21"/>
              </w:rPr>
              <w:t>ore_H3</w:t>
            </w:r>
          </w:p>
        </w:tc>
        <w:tc>
          <w:tcPr>
            <w:tcW w:w="0" w:type="dxa"/>
          </w:tcPr>
          <w:p w14:paraId="03969BF5" w14:textId="6BEB534E" w:rsidR="00E35F21" w:rsidRPr="00091365" w:rsidRDefault="00E35F21"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sz w:val="20"/>
                <w:szCs w:val="21"/>
              </w:rPr>
              <w:t>ChIP-chip of L3 worm</w:t>
            </w:r>
            <w:r>
              <w:rPr>
                <w:rFonts w:ascii="Times New Roman" w:hAnsi="Times New Roman" w:cs="Times New Roman"/>
                <w:sz w:val="20"/>
                <w:szCs w:val="21"/>
              </w:rPr>
              <w:t xml:space="preserve"> targeting histone H3</w:t>
            </w:r>
          </w:p>
        </w:tc>
        <w:tc>
          <w:tcPr>
            <w:tcW w:w="0" w:type="dxa"/>
          </w:tcPr>
          <w:p w14:paraId="43E9ABFE" w14:textId="77777777" w:rsidR="00E35F21" w:rsidRPr="00091365" w:rsidRDefault="00AD032A"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hyperlink r:id="rId32" w:history="1">
              <w:r w:rsidR="00E35F21" w:rsidRPr="00091365">
                <w:rPr>
                  <w:rStyle w:val="a7"/>
                  <w:rFonts w:ascii="Times New Roman" w:hAnsi="Times New Roman" w:cs="Times New Roman"/>
                  <w:b/>
                  <w:bCs/>
                  <w:color w:val="057279"/>
                  <w:sz w:val="20"/>
                  <w:szCs w:val="21"/>
                  <w:shd w:val="clear" w:color="auto" w:fill="CCCCCC"/>
                </w:rPr>
                <w:t>GSM1005484</w:t>
              </w:r>
            </w:hyperlink>
          </w:p>
        </w:tc>
        <w:tc>
          <w:tcPr>
            <w:tcW w:w="0" w:type="dxa"/>
          </w:tcPr>
          <w:p w14:paraId="06285B03" w14:textId="77777777" w:rsidR="00E35F21" w:rsidRDefault="00E35F21" w:rsidP="00C52E46">
            <w:pPr>
              <w:cnfStyle w:val="000000100000" w:firstRow="0" w:lastRow="0" w:firstColumn="0" w:lastColumn="0" w:oddVBand="0" w:evenVBand="0" w:oddHBand="1" w:evenHBand="0" w:firstRowFirstColumn="0" w:firstRowLastColumn="0" w:lastRowFirstColumn="0" w:lastRowLastColumn="0"/>
            </w:pPr>
          </w:p>
        </w:tc>
      </w:tr>
      <w:tr w:rsidR="007245CA" w14:paraId="33EF3E7B" w14:textId="553828D4" w:rsidTr="007245CA">
        <w:trPr>
          <w:trHeight w:val="273"/>
        </w:trPr>
        <w:tc>
          <w:tcPr>
            <w:cnfStyle w:val="001000000000" w:firstRow="0" w:lastRow="0" w:firstColumn="1" w:lastColumn="0" w:oddVBand="0" w:evenVBand="0" w:oddHBand="0" w:evenHBand="0" w:firstRowFirstColumn="0" w:firstRowLastColumn="0" w:lastRowFirstColumn="0" w:lastRowLastColumn="0"/>
            <w:tcW w:w="2087" w:type="dxa"/>
          </w:tcPr>
          <w:p w14:paraId="76898920" w14:textId="77777777"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sz w:val="20"/>
                <w:szCs w:val="21"/>
              </w:rPr>
              <w:t>H3K27ME31E7_L3</w:t>
            </w:r>
          </w:p>
        </w:tc>
        <w:tc>
          <w:tcPr>
            <w:tcW w:w="4528" w:type="dxa"/>
          </w:tcPr>
          <w:p w14:paraId="155E8E95" w14:textId="22747A5F" w:rsidR="00E35F21" w:rsidRPr="00091365" w:rsidRDefault="00E35F21"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sz w:val="20"/>
                <w:szCs w:val="21"/>
              </w:rPr>
              <w:t>ChIP-chip of L3 worm</w:t>
            </w:r>
            <w:r>
              <w:rPr>
                <w:rFonts w:ascii="Times New Roman" w:hAnsi="Times New Roman" w:cs="Times New Roman"/>
                <w:sz w:val="20"/>
                <w:szCs w:val="21"/>
              </w:rPr>
              <w:t xml:space="preserve"> targeting K27-trimethylated histone H3</w:t>
            </w:r>
          </w:p>
        </w:tc>
        <w:tc>
          <w:tcPr>
            <w:tcW w:w="2903" w:type="dxa"/>
          </w:tcPr>
          <w:p w14:paraId="6790AAA4" w14:textId="77777777" w:rsidR="00E35F21" w:rsidRPr="00091365" w:rsidRDefault="00AD032A"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hyperlink r:id="rId33" w:history="1">
              <w:r w:rsidR="00E35F21" w:rsidRPr="00091365">
                <w:rPr>
                  <w:rStyle w:val="a7"/>
                  <w:rFonts w:ascii="Times New Roman" w:hAnsi="Times New Roman" w:cs="Times New Roman"/>
                  <w:b/>
                  <w:bCs/>
                  <w:color w:val="057279"/>
                  <w:sz w:val="20"/>
                  <w:szCs w:val="21"/>
                  <w:shd w:val="clear" w:color="auto" w:fill="CCCCCC"/>
                </w:rPr>
                <w:t>GSM562735</w:t>
              </w:r>
            </w:hyperlink>
          </w:p>
        </w:tc>
        <w:tc>
          <w:tcPr>
            <w:tcW w:w="222" w:type="dxa"/>
          </w:tcPr>
          <w:p w14:paraId="66832355" w14:textId="77777777" w:rsidR="00E35F21" w:rsidRDefault="00E35F21" w:rsidP="00C52E46">
            <w:pPr>
              <w:cnfStyle w:val="000000000000" w:firstRow="0" w:lastRow="0" w:firstColumn="0" w:lastColumn="0" w:oddVBand="0" w:evenVBand="0" w:oddHBand="0" w:evenHBand="0" w:firstRowFirstColumn="0" w:firstRowLastColumn="0" w:lastRowFirstColumn="0" w:lastRowLastColumn="0"/>
            </w:pPr>
          </w:p>
        </w:tc>
      </w:tr>
      <w:tr w:rsidR="007245CA" w14:paraId="21DCEAF7" w14:textId="4FEF574F" w:rsidTr="007471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0" w:type="dxa"/>
          </w:tcPr>
          <w:p w14:paraId="7C3CB38C" w14:textId="77777777"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hint="eastAsia"/>
                <w:sz w:val="20"/>
                <w:szCs w:val="21"/>
              </w:rPr>
              <w:t>H</w:t>
            </w:r>
            <w:r w:rsidRPr="00091365">
              <w:rPr>
                <w:rFonts w:ascii="Times New Roman" w:hAnsi="Times New Roman" w:cs="Times New Roman"/>
                <w:sz w:val="20"/>
                <w:szCs w:val="21"/>
              </w:rPr>
              <w:t>3144_L3</w:t>
            </w:r>
          </w:p>
        </w:tc>
        <w:tc>
          <w:tcPr>
            <w:tcW w:w="0" w:type="dxa"/>
          </w:tcPr>
          <w:p w14:paraId="3FC0EAE9" w14:textId="55325A48" w:rsidR="00E35F21" w:rsidRPr="00091365" w:rsidRDefault="00E35F21"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sz w:val="20"/>
                <w:szCs w:val="21"/>
              </w:rPr>
              <w:t>ChIP-chip of L3 worm</w:t>
            </w:r>
            <w:r>
              <w:rPr>
                <w:rFonts w:ascii="Times New Roman" w:hAnsi="Times New Roman" w:cs="Times New Roman"/>
                <w:sz w:val="20"/>
                <w:szCs w:val="21"/>
              </w:rPr>
              <w:t xml:space="preserve"> targeting histone H3</w:t>
            </w:r>
          </w:p>
        </w:tc>
        <w:tc>
          <w:tcPr>
            <w:tcW w:w="0" w:type="dxa"/>
          </w:tcPr>
          <w:p w14:paraId="6700B998" w14:textId="77777777" w:rsidR="00E35F21" w:rsidRPr="00091365" w:rsidRDefault="00AD032A"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hyperlink r:id="rId34" w:history="1">
              <w:r w:rsidR="00E35F21" w:rsidRPr="00091365">
                <w:rPr>
                  <w:rStyle w:val="a7"/>
                  <w:rFonts w:ascii="Times New Roman" w:hAnsi="Times New Roman" w:cs="Times New Roman"/>
                  <w:b/>
                  <w:bCs/>
                  <w:color w:val="057279"/>
                  <w:sz w:val="20"/>
                  <w:szCs w:val="21"/>
                  <w:shd w:val="clear" w:color="auto" w:fill="CCCCCC"/>
                </w:rPr>
                <w:t>GSM562745</w:t>
              </w:r>
            </w:hyperlink>
          </w:p>
        </w:tc>
        <w:tc>
          <w:tcPr>
            <w:tcW w:w="0" w:type="dxa"/>
          </w:tcPr>
          <w:p w14:paraId="2BF54CF7" w14:textId="77777777" w:rsidR="00E35F21" w:rsidRDefault="00E35F21" w:rsidP="00C52E46">
            <w:pPr>
              <w:cnfStyle w:val="000000100000" w:firstRow="0" w:lastRow="0" w:firstColumn="0" w:lastColumn="0" w:oddVBand="0" w:evenVBand="0" w:oddHBand="1" w:evenHBand="0" w:firstRowFirstColumn="0" w:firstRowLastColumn="0" w:lastRowFirstColumn="0" w:lastRowLastColumn="0"/>
            </w:pPr>
          </w:p>
        </w:tc>
      </w:tr>
      <w:tr w:rsidR="007245CA" w14:paraId="0A69D1E6" w14:textId="7C965C58" w:rsidTr="007245CA">
        <w:trPr>
          <w:trHeight w:val="262"/>
        </w:trPr>
        <w:tc>
          <w:tcPr>
            <w:cnfStyle w:val="001000000000" w:firstRow="0" w:lastRow="0" w:firstColumn="1" w:lastColumn="0" w:oddVBand="0" w:evenVBand="0" w:oddHBand="0" w:evenHBand="0" w:firstRowFirstColumn="0" w:firstRowLastColumn="0" w:lastRowFirstColumn="0" w:lastRowLastColumn="0"/>
            <w:tcW w:w="2087" w:type="dxa"/>
          </w:tcPr>
          <w:p w14:paraId="332ECB0A" w14:textId="77777777"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hint="eastAsia"/>
                <w:sz w:val="20"/>
                <w:szCs w:val="21"/>
              </w:rPr>
              <w:t>H</w:t>
            </w:r>
            <w:r w:rsidRPr="00091365">
              <w:rPr>
                <w:rFonts w:ascii="Times New Roman" w:hAnsi="Times New Roman" w:cs="Times New Roman"/>
                <w:sz w:val="20"/>
                <w:szCs w:val="21"/>
              </w:rPr>
              <w:t>4DAM_L3</w:t>
            </w:r>
          </w:p>
        </w:tc>
        <w:tc>
          <w:tcPr>
            <w:tcW w:w="4528" w:type="dxa"/>
          </w:tcPr>
          <w:p w14:paraId="25301926" w14:textId="738FC11F" w:rsidR="00E35F21" w:rsidRPr="00091365" w:rsidRDefault="00E35F21"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sz w:val="20"/>
                <w:szCs w:val="21"/>
              </w:rPr>
              <w:t>ChIP-chip of L3 worm</w:t>
            </w:r>
            <w:r>
              <w:rPr>
                <w:rFonts w:ascii="Times New Roman" w:hAnsi="Times New Roman" w:cs="Times New Roman"/>
                <w:sz w:val="20"/>
                <w:szCs w:val="21"/>
              </w:rPr>
              <w:t xml:space="preserve"> targeting histone H4</w:t>
            </w:r>
          </w:p>
        </w:tc>
        <w:tc>
          <w:tcPr>
            <w:tcW w:w="2903" w:type="dxa"/>
          </w:tcPr>
          <w:p w14:paraId="41418A77" w14:textId="77777777" w:rsidR="00E35F21" w:rsidRPr="00091365" w:rsidRDefault="00AD032A"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hyperlink r:id="rId35" w:history="1">
              <w:r w:rsidR="00E35F21" w:rsidRPr="00091365">
                <w:rPr>
                  <w:rStyle w:val="a7"/>
                  <w:rFonts w:ascii="Times New Roman" w:hAnsi="Times New Roman" w:cs="Times New Roman"/>
                  <w:b/>
                  <w:bCs/>
                  <w:color w:val="057279"/>
                  <w:sz w:val="20"/>
                  <w:szCs w:val="21"/>
                  <w:shd w:val="clear" w:color="auto" w:fill="CCCCCC"/>
                </w:rPr>
                <w:t>GSM624427</w:t>
              </w:r>
            </w:hyperlink>
          </w:p>
        </w:tc>
        <w:tc>
          <w:tcPr>
            <w:tcW w:w="222" w:type="dxa"/>
          </w:tcPr>
          <w:p w14:paraId="2F619A26" w14:textId="77777777" w:rsidR="00E35F21" w:rsidRDefault="00E35F21" w:rsidP="00C52E46">
            <w:pPr>
              <w:cnfStyle w:val="000000000000" w:firstRow="0" w:lastRow="0" w:firstColumn="0" w:lastColumn="0" w:oddVBand="0" w:evenVBand="0" w:oddHBand="0" w:evenHBand="0" w:firstRowFirstColumn="0" w:firstRowLastColumn="0" w:lastRowFirstColumn="0" w:lastRowLastColumn="0"/>
            </w:pPr>
          </w:p>
        </w:tc>
      </w:tr>
      <w:tr w:rsidR="007245CA" w14:paraId="57FF7D73" w14:textId="4E637926" w:rsidTr="00747132">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dxa"/>
          </w:tcPr>
          <w:p w14:paraId="18A60FCB" w14:textId="4BEC47B5"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hint="eastAsia"/>
                <w:sz w:val="20"/>
                <w:szCs w:val="21"/>
              </w:rPr>
              <w:t>H</w:t>
            </w:r>
            <w:r w:rsidRPr="00091365">
              <w:rPr>
                <w:rFonts w:ascii="Times New Roman" w:hAnsi="Times New Roman" w:cs="Times New Roman"/>
                <w:sz w:val="20"/>
                <w:szCs w:val="21"/>
              </w:rPr>
              <w:t>3K3</w:t>
            </w:r>
            <w:r>
              <w:rPr>
                <w:rFonts w:ascii="Times New Roman" w:hAnsi="Times New Roman" w:cs="Times New Roman"/>
                <w:sz w:val="20"/>
                <w:szCs w:val="21"/>
              </w:rPr>
              <w:t>6</w:t>
            </w:r>
            <w:r w:rsidRPr="00091365">
              <w:rPr>
                <w:rFonts w:ascii="Times New Roman" w:hAnsi="Times New Roman" w:cs="Times New Roman"/>
                <w:sz w:val="20"/>
                <w:szCs w:val="21"/>
              </w:rPr>
              <w:t>me3_LTEMB</w:t>
            </w:r>
          </w:p>
        </w:tc>
        <w:tc>
          <w:tcPr>
            <w:tcW w:w="0" w:type="dxa"/>
          </w:tcPr>
          <w:p w14:paraId="35B88ACE" w14:textId="284AA768" w:rsidR="00E35F21" w:rsidRPr="00091365" w:rsidRDefault="00E35F21"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sz w:val="20"/>
                <w:szCs w:val="21"/>
              </w:rPr>
              <w:t>ChIP-chip of late embryo</w:t>
            </w:r>
            <w:r>
              <w:rPr>
                <w:rFonts w:ascii="Times New Roman" w:hAnsi="Times New Roman" w:cs="Times New Roman"/>
                <w:sz w:val="20"/>
                <w:szCs w:val="21"/>
              </w:rPr>
              <w:t xml:space="preserve"> targeting K36-trimethylated histone H3</w:t>
            </w:r>
          </w:p>
        </w:tc>
        <w:tc>
          <w:tcPr>
            <w:tcW w:w="0" w:type="dxa"/>
          </w:tcPr>
          <w:p w14:paraId="03B1D330" w14:textId="77777777" w:rsidR="00E35F21" w:rsidRPr="00091365" w:rsidRDefault="00AD032A"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hyperlink r:id="rId36" w:history="1">
              <w:r w:rsidR="00E35F21" w:rsidRPr="00091365">
                <w:rPr>
                  <w:rStyle w:val="a7"/>
                  <w:rFonts w:ascii="Times New Roman" w:hAnsi="Times New Roman" w:cs="Times New Roman"/>
                  <w:b/>
                  <w:bCs/>
                  <w:color w:val="057279"/>
                  <w:sz w:val="20"/>
                  <w:szCs w:val="21"/>
                  <w:shd w:val="clear" w:color="auto" w:fill="CCCCCC"/>
                </w:rPr>
                <w:t>GSM811293</w:t>
              </w:r>
            </w:hyperlink>
          </w:p>
        </w:tc>
        <w:tc>
          <w:tcPr>
            <w:tcW w:w="0" w:type="dxa"/>
          </w:tcPr>
          <w:p w14:paraId="592B7C5F" w14:textId="77777777" w:rsidR="00E35F21" w:rsidRDefault="00E35F21" w:rsidP="00C52E46">
            <w:pPr>
              <w:cnfStyle w:val="000000100000" w:firstRow="0" w:lastRow="0" w:firstColumn="0" w:lastColumn="0" w:oddVBand="0" w:evenVBand="0" w:oddHBand="1" w:evenHBand="0" w:firstRowFirstColumn="0" w:firstRowLastColumn="0" w:lastRowFirstColumn="0" w:lastRowLastColumn="0"/>
            </w:pPr>
          </w:p>
        </w:tc>
      </w:tr>
      <w:tr w:rsidR="007245CA" w14:paraId="2C3E5086" w14:textId="744F32FB" w:rsidTr="007245CA">
        <w:trPr>
          <w:trHeight w:val="262"/>
        </w:trPr>
        <w:tc>
          <w:tcPr>
            <w:cnfStyle w:val="001000000000" w:firstRow="0" w:lastRow="0" w:firstColumn="1" w:lastColumn="0" w:oddVBand="0" w:evenVBand="0" w:oddHBand="0" w:evenHBand="0" w:firstRowFirstColumn="0" w:firstRowLastColumn="0" w:lastRowFirstColumn="0" w:lastRowLastColumn="0"/>
            <w:tcW w:w="2087" w:type="dxa"/>
          </w:tcPr>
          <w:p w14:paraId="7F7C9AA3" w14:textId="77777777"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sz w:val="20"/>
                <w:szCs w:val="21"/>
              </w:rPr>
              <w:t>unc-62-emb</w:t>
            </w:r>
          </w:p>
        </w:tc>
        <w:tc>
          <w:tcPr>
            <w:tcW w:w="4528" w:type="dxa"/>
          </w:tcPr>
          <w:p w14:paraId="6A4554B3" w14:textId="23863312" w:rsidR="00E35F21" w:rsidRPr="00091365" w:rsidRDefault="00E35F21"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sz w:val="20"/>
                <w:szCs w:val="21"/>
              </w:rPr>
              <w:t>ChIP-seq of mixed-stage embryo</w:t>
            </w:r>
            <w:r>
              <w:rPr>
                <w:rFonts w:ascii="Times New Roman" w:hAnsi="Times New Roman" w:cs="Times New Roman"/>
                <w:sz w:val="20"/>
                <w:szCs w:val="21"/>
              </w:rPr>
              <w:t xml:space="preserve"> targeting transcription factor unc-62</w:t>
            </w:r>
          </w:p>
        </w:tc>
        <w:tc>
          <w:tcPr>
            <w:tcW w:w="2903" w:type="dxa"/>
          </w:tcPr>
          <w:p w14:paraId="00CF500A" w14:textId="77777777" w:rsidR="00E35F21" w:rsidRPr="00091365" w:rsidRDefault="00AD032A"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hyperlink r:id="rId37" w:history="1">
              <w:r w:rsidR="00E35F21" w:rsidRPr="00091365">
                <w:rPr>
                  <w:rStyle w:val="a7"/>
                  <w:rFonts w:ascii="Times New Roman" w:hAnsi="Times New Roman" w:cs="Times New Roman"/>
                  <w:b/>
                  <w:bCs/>
                  <w:color w:val="057279"/>
                  <w:sz w:val="20"/>
                  <w:szCs w:val="21"/>
                  <w:shd w:val="clear" w:color="auto" w:fill="CCCCCC"/>
                </w:rPr>
                <w:t>GSE48731</w:t>
              </w:r>
            </w:hyperlink>
          </w:p>
        </w:tc>
        <w:tc>
          <w:tcPr>
            <w:tcW w:w="222" w:type="dxa"/>
          </w:tcPr>
          <w:p w14:paraId="1D63CBA9" w14:textId="77777777" w:rsidR="00E35F21" w:rsidRDefault="00E35F21" w:rsidP="00C52E46">
            <w:pPr>
              <w:cnfStyle w:val="000000000000" w:firstRow="0" w:lastRow="0" w:firstColumn="0" w:lastColumn="0" w:oddVBand="0" w:evenVBand="0" w:oddHBand="0" w:evenHBand="0" w:firstRowFirstColumn="0" w:firstRowLastColumn="0" w:lastRowFirstColumn="0" w:lastRowLastColumn="0"/>
            </w:pPr>
          </w:p>
        </w:tc>
      </w:tr>
      <w:tr w:rsidR="007245CA" w14:paraId="1F59E1C3" w14:textId="1888CB45" w:rsidTr="00747132">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dxa"/>
          </w:tcPr>
          <w:p w14:paraId="6DA3E3B1" w14:textId="77777777"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sz w:val="20"/>
                <w:szCs w:val="21"/>
              </w:rPr>
              <w:t>unc-39-emb</w:t>
            </w:r>
          </w:p>
        </w:tc>
        <w:tc>
          <w:tcPr>
            <w:tcW w:w="0" w:type="dxa"/>
          </w:tcPr>
          <w:p w14:paraId="4362FFCA" w14:textId="6C567F77" w:rsidR="00E35F21" w:rsidRPr="00091365" w:rsidRDefault="00E35F21"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sz w:val="20"/>
                <w:szCs w:val="21"/>
              </w:rPr>
              <w:t>ChIP-seq of mixed-stage embryo</w:t>
            </w:r>
            <w:r>
              <w:rPr>
                <w:rFonts w:ascii="Times New Roman" w:hAnsi="Times New Roman" w:cs="Times New Roman"/>
                <w:sz w:val="20"/>
                <w:szCs w:val="21"/>
              </w:rPr>
              <w:t xml:space="preserve"> targeting transcription factor unc-39</w:t>
            </w:r>
          </w:p>
        </w:tc>
        <w:tc>
          <w:tcPr>
            <w:tcW w:w="0" w:type="dxa"/>
          </w:tcPr>
          <w:p w14:paraId="47FBBBA1" w14:textId="77777777" w:rsidR="00E35F21" w:rsidRPr="00091365" w:rsidRDefault="00AD032A"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hyperlink r:id="rId38" w:history="1">
              <w:r w:rsidR="00E35F21" w:rsidRPr="00091365">
                <w:rPr>
                  <w:rStyle w:val="a7"/>
                  <w:rFonts w:ascii="Times New Roman" w:hAnsi="Times New Roman" w:cs="Times New Roman"/>
                  <w:b/>
                  <w:bCs/>
                  <w:color w:val="0056CC"/>
                  <w:sz w:val="20"/>
                  <w:szCs w:val="21"/>
                  <w:shd w:val="clear" w:color="auto" w:fill="CCCCCC"/>
                </w:rPr>
                <w:t>GSE46775</w:t>
              </w:r>
            </w:hyperlink>
          </w:p>
        </w:tc>
        <w:tc>
          <w:tcPr>
            <w:tcW w:w="0" w:type="dxa"/>
          </w:tcPr>
          <w:p w14:paraId="52EAC45F" w14:textId="77777777" w:rsidR="00E35F21" w:rsidRDefault="00E35F21" w:rsidP="00C52E46">
            <w:pPr>
              <w:cnfStyle w:val="000000100000" w:firstRow="0" w:lastRow="0" w:firstColumn="0" w:lastColumn="0" w:oddVBand="0" w:evenVBand="0" w:oddHBand="1" w:evenHBand="0" w:firstRowFirstColumn="0" w:firstRowLastColumn="0" w:lastRowFirstColumn="0" w:lastRowLastColumn="0"/>
            </w:pPr>
          </w:p>
        </w:tc>
      </w:tr>
      <w:tr w:rsidR="007245CA" w14:paraId="7CA7A001" w14:textId="137C5418" w:rsidTr="007245CA">
        <w:trPr>
          <w:trHeight w:val="262"/>
        </w:trPr>
        <w:tc>
          <w:tcPr>
            <w:cnfStyle w:val="001000000000" w:firstRow="0" w:lastRow="0" w:firstColumn="1" w:lastColumn="0" w:oddVBand="0" w:evenVBand="0" w:oddHBand="0" w:evenHBand="0" w:firstRowFirstColumn="0" w:firstRowLastColumn="0" w:lastRowFirstColumn="0" w:lastRowLastColumn="0"/>
            <w:tcW w:w="2087" w:type="dxa"/>
          </w:tcPr>
          <w:p w14:paraId="5636BA40" w14:textId="77777777"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hint="eastAsia"/>
                <w:sz w:val="20"/>
                <w:szCs w:val="21"/>
              </w:rPr>
              <w:t>Y</w:t>
            </w:r>
            <w:r w:rsidRPr="00091365">
              <w:rPr>
                <w:rFonts w:ascii="Times New Roman" w:hAnsi="Times New Roman" w:cs="Times New Roman"/>
                <w:sz w:val="20"/>
                <w:szCs w:val="21"/>
              </w:rPr>
              <w:t>39G10AR18</w:t>
            </w:r>
          </w:p>
        </w:tc>
        <w:tc>
          <w:tcPr>
            <w:tcW w:w="4528" w:type="dxa"/>
          </w:tcPr>
          <w:p w14:paraId="0C93FCE0" w14:textId="3E807474" w:rsidR="00E35F21" w:rsidRPr="00091365" w:rsidRDefault="00E35F21"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sz w:val="20"/>
                <w:szCs w:val="21"/>
              </w:rPr>
              <w:t>ChIP-chip of mixed-stage embryo</w:t>
            </w:r>
            <w:r>
              <w:rPr>
                <w:rFonts w:ascii="Times New Roman" w:hAnsi="Times New Roman" w:cs="Times New Roman"/>
                <w:sz w:val="20"/>
                <w:szCs w:val="21"/>
              </w:rPr>
              <w:t xml:space="preserve"> targeting transcription factor </w:t>
            </w:r>
            <w:r w:rsidRPr="00091365">
              <w:rPr>
                <w:rFonts w:ascii="Times New Roman" w:hAnsi="Times New Roman" w:cs="Times New Roman" w:hint="eastAsia"/>
                <w:sz w:val="20"/>
                <w:szCs w:val="21"/>
              </w:rPr>
              <w:t>Y</w:t>
            </w:r>
            <w:r w:rsidRPr="00091365">
              <w:rPr>
                <w:rFonts w:ascii="Times New Roman" w:hAnsi="Times New Roman" w:cs="Times New Roman"/>
                <w:sz w:val="20"/>
                <w:szCs w:val="21"/>
              </w:rPr>
              <w:t>39G10AR18</w:t>
            </w:r>
          </w:p>
        </w:tc>
        <w:tc>
          <w:tcPr>
            <w:tcW w:w="2903" w:type="dxa"/>
          </w:tcPr>
          <w:p w14:paraId="2458C5C3" w14:textId="77777777" w:rsidR="00E35F21" w:rsidRPr="00091365" w:rsidRDefault="00AD032A"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hyperlink r:id="rId39" w:history="1">
              <w:r w:rsidR="00E35F21" w:rsidRPr="00091365">
                <w:rPr>
                  <w:rStyle w:val="a7"/>
                  <w:rFonts w:ascii="Times New Roman" w:hAnsi="Times New Roman" w:cs="Times New Roman"/>
                  <w:b/>
                  <w:bCs/>
                  <w:color w:val="0056CC"/>
                  <w:sz w:val="20"/>
                  <w:szCs w:val="21"/>
                  <w:shd w:val="clear" w:color="auto" w:fill="CCCCCC"/>
                </w:rPr>
                <w:t>GSM811254</w:t>
              </w:r>
            </w:hyperlink>
          </w:p>
        </w:tc>
        <w:tc>
          <w:tcPr>
            <w:tcW w:w="222" w:type="dxa"/>
          </w:tcPr>
          <w:p w14:paraId="23B2DF8F" w14:textId="77777777" w:rsidR="00E35F21" w:rsidRDefault="00E35F21" w:rsidP="00C52E46">
            <w:pPr>
              <w:cnfStyle w:val="000000000000" w:firstRow="0" w:lastRow="0" w:firstColumn="0" w:lastColumn="0" w:oddVBand="0" w:evenVBand="0" w:oddHBand="0" w:evenHBand="0" w:firstRowFirstColumn="0" w:firstRowLastColumn="0" w:lastRowFirstColumn="0" w:lastRowLastColumn="0"/>
            </w:pPr>
          </w:p>
        </w:tc>
      </w:tr>
      <w:tr w:rsidR="007245CA" w14:paraId="1E492291" w14:textId="20372554" w:rsidTr="007471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0" w:type="dxa"/>
          </w:tcPr>
          <w:p w14:paraId="45B24238" w14:textId="77777777"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hint="eastAsia"/>
                <w:sz w:val="20"/>
                <w:szCs w:val="21"/>
              </w:rPr>
              <w:t>H</w:t>
            </w:r>
            <w:r w:rsidRPr="00091365">
              <w:rPr>
                <w:rFonts w:ascii="Times New Roman" w:hAnsi="Times New Roman" w:cs="Times New Roman"/>
                <w:sz w:val="20"/>
                <w:szCs w:val="21"/>
              </w:rPr>
              <w:t>3K27ME_L3</w:t>
            </w:r>
          </w:p>
        </w:tc>
        <w:tc>
          <w:tcPr>
            <w:tcW w:w="0" w:type="dxa"/>
          </w:tcPr>
          <w:p w14:paraId="62A341EC" w14:textId="136DAE85" w:rsidR="00E35F21" w:rsidRPr="00091365" w:rsidRDefault="00E35F21"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sz w:val="20"/>
                <w:szCs w:val="21"/>
              </w:rPr>
              <w:t>ChIP-chip of L3 worm</w:t>
            </w:r>
            <w:r>
              <w:rPr>
                <w:rFonts w:ascii="Times New Roman" w:hAnsi="Times New Roman" w:cs="Times New Roman"/>
                <w:sz w:val="20"/>
                <w:szCs w:val="21"/>
              </w:rPr>
              <w:t xml:space="preserve"> targeting K27-trimethylated histone H3</w:t>
            </w:r>
          </w:p>
        </w:tc>
        <w:tc>
          <w:tcPr>
            <w:tcW w:w="0" w:type="dxa"/>
          </w:tcPr>
          <w:p w14:paraId="2C24E3EF" w14:textId="77777777" w:rsidR="00E35F21" w:rsidRPr="00091365" w:rsidRDefault="00AD032A"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hyperlink r:id="rId40" w:history="1">
              <w:r w:rsidR="00E35F21" w:rsidRPr="00091365">
                <w:rPr>
                  <w:rStyle w:val="a7"/>
                  <w:rFonts w:ascii="Times New Roman" w:hAnsi="Times New Roman" w:cs="Times New Roman"/>
                  <w:b/>
                  <w:bCs/>
                  <w:color w:val="057279"/>
                  <w:sz w:val="20"/>
                  <w:szCs w:val="21"/>
                  <w:shd w:val="clear" w:color="auto" w:fill="CCCCCC"/>
                </w:rPr>
                <w:t>GSM562735</w:t>
              </w:r>
            </w:hyperlink>
          </w:p>
        </w:tc>
        <w:tc>
          <w:tcPr>
            <w:tcW w:w="0" w:type="dxa"/>
          </w:tcPr>
          <w:p w14:paraId="7E9FB9B7" w14:textId="77777777" w:rsidR="00E35F21" w:rsidRDefault="00E35F21" w:rsidP="00C52E46">
            <w:pPr>
              <w:cnfStyle w:val="000000100000" w:firstRow="0" w:lastRow="0" w:firstColumn="0" w:lastColumn="0" w:oddVBand="0" w:evenVBand="0" w:oddHBand="1" w:evenHBand="0" w:firstRowFirstColumn="0" w:firstRowLastColumn="0" w:lastRowFirstColumn="0" w:lastRowLastColumn="0"/>
            </w:pPr>
          </w:p>
        </w:tc>
      </w:tr>
      <w:tr w:rsidR="007245CA" w14:paraId="106128CA" w14:textId="50A49625" w:rsidTr="007245CA">
        <w:trPr>
          <w:trHeight w:val="273"/>
        </w:trPr>
        <w:tc>
          <w:tcPr>
            <w:cnfStyle w:val="001000000000" w:firstRow="0" w:lastRow="0" w:firstColumn="1" w:lastColumn="0" w:oddVBand="0" w:evenVBand="0" w:oddHBand="0" w:evenHBand="0" w:firstRowFirstColumn="0" w:firstRowLastColumn="0" w:lastRowFirstColumn="0" w:lastRowLastColumn="0"/>
            <w:tcW w:w="2087" w:type="dxa"/>
          </w:tcPr>
          <w:p w14:paraId="76BFC6E0" w14:textId="77777777"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hint="eastAsia"/>
                <w:sz w:val="20"/>
                <w:szCs w:val="21"/>
              </w:rPr>
              <w:lastRenderedPageBreak/>
              <w:t>H</w:t>
            </w:r>
            <w:r w:rsidRPr="00091365">
              <w:rPr>
                <w:rFonts w:ascii="Times New Roman" w:hAnsi="Times New Roman" w:cs="Times New Roman"/>
                <w:sz w:val="20"/>
                <w:szCs w:val="21"/>
              </w:rPr>
              <w:t>3K27me_eemb</w:t>
            </w:r>
          </w:p>
        </w:tc>
        <w:tc>
          <w:tcPr>
            <w:tcW w:w="4528" w:type="dxa"/>
          </w:tcPr>
          <w:p w14:paraId="363D740A" w14:textId="71F413BD" w:rsidR="00E35F21" w:rsidRPr="00091365" w:rsidRDefault="00E35F21"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sz w:val="20"/>
                <w:szCs w:val="21"/>
              </w:rPr>
              <w:t>ChIP-chip of early embryo</w:t>
            </w:r>
            <w:r>
              <w:rPr>
                <w:rFonts w:ascii="Times New Roman" w:hAnsi="Times New Roman" w:cs="Times New Roman"/>
                <w:sz w:val="20"/>
                <w:szCs w:val="21"/>
              </w:rPr>
              <w:t xml:space="preserve"> targeting K27-trimethylated histone H3</w:t>
            </w:r>
          </w:p>
        </w:tc>
        <w:tc>
          <w:tcPr>
            <w:tcW w:w="2903" w:type="dxa"/>
          </w:tcPr>
          <w:p w14:paraId="6E99766D" w14:textId="77777777" w:rsidR="00E35F21" w:rsidRPr="00091365" w:rsidRDefault="00AD032A"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hyperlink r:id="rId41" w:history="1">
              <w:r w:rsidR="00E35F21" w:rsidRPr="00091365">
                <w:rPr>
                  <w:rStyle w:val="a7"/>
                  <w:rFonts w:ascii="Times New Roman" w:hAnsi="Times New Roman" w:cs="Times New Roman"/>
                  <w:b/>
                  <w:bCs/>
                  <w:color w:val="057279"/>
                  <w:sz w:val="20"/>
                  <w:szCs w:val="21"/>
                  <w:shd w:val="clear" w:color="auto" w:fill="CCCCCC"/>
                </w:rPr>
                <w:t>GSM811255</w:t>
              </w:r>
            </w:hyperlink>
          </w:p>
        </w:tc>
        <w:tc>
          <w:tcPr>
            <w:tcW w:w="222" w:type="dxa"/>
          </w:tcPr>
          <w:p w14:paraId="5520DC3C" w14:textId="77777777" w:rsidR="00E35F21" w:rsidRDefault="00E35F21" w:rsidP="00C52E46">
            <w:pPr>
              <w:cnfStyle w:val="000000000000" w:firstRow="0" w:lastRow="0" w:firstColumn="0" w:lastColumn="0" w:oddVBand="0" w:evenVBand="0" w:oddHBand="0" w:evenHBand="0" w:firstRowFirstColumn="0" w:firstRowLastColumn="0" w:lastRowFirstColumn="0" w:lastRowLastColumn="0"/>
            </w:pPr>
          </w:p>
        </w:tc>
      </w:tr>
      <w:tr w:rsidR="007245CA" w14:paraId="6551288F" w14:textId="68ADDEFC" w:rsidTr="00747132">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0" w:type="dxa"/>
          </w:tcPr>
          <w:p w14:paraId="7A668427" w14:textId="77777777"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hint="eastAsia"/>
                <w:sz w:val="20"/>
                <w:szCs w:val="21"/>
              </w:rPr>
              <w:t>H</w:t>
            </w:r>
            <w:r w:rsidRPr="00091365">
              <w:rPr>
                <w:rFonts w:ascii="Times New Roman" w:hAnsi="Times New Roman" w:cs="Times New Roman"/>
                <w:sz w:val="20"/>
                <w:szCs w:val="21"/>
              </w:rPr>
              <w:t>3K4ME3</w:t>
            </w:r>
          </w:p>
        </w:tc>
        <w:tc>
          <w:tcPr>
            <w:tcW w:w="0" w:type="dxa"/>
          </w:tcPr>
          <w:p w14:paraId="49E8C3E7" w14:textId="14C21ED6" w:rsidR="00E35F21" w:rsidRPr="00091365" w:rsidRDefault="00E35F21"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sz w:val="20"/>
                <w:szCs w:val="21"/>
              </w:rPr>
              <w:t>ChIP-chip of L2 worm</w:t>
            </w:r>
            <w:r>
              <w:rPr>
                <w:rFonts w:ascii="Times New Roman" w:hAnsi="Times New Roman" w:cs="Times New Roman"/>
                <w:sz w:val="20"/>
                <w:szCs w:val="21"/>
              </w:rPr>
              <w:t xml:space="preserve"> targeting K4-trimethylated histone H3</w:t>
            </w:r>
          </w:p>
        </w:tc>
        <w:tc>
          <w:tcPr>
            <w:tcW w:w="0" w:type="dxa"/>
          </w:tcPr>
          <w:p w14:paraId="01B058F4" w14:textId="77777777" w:rsidR="00E35F21" w:rsidRPr="00091365" w:rsidRDefault="00AD032A" w:rsidP="00C52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1"/>
              </w:rPr>
            </w:pPr>
            <w:hyperlink r:id="rId42" w:history="1">
              <w:r w:rsidR="00E35F21" w:rsidRPr="00091365">
                <w:rPr>
                  <w:rStyle w:val="a7"/>
                  <w:rFonts w:ascii="Times New Roman" w:hAnsi="Times New Roman" w:cs="Times New Roman"/>
                  <w:b/>
                  <w:bCs/>
                  <w:color w:val="057279"/>
                  <w:sz w:val="20"/>
                  <w:szCs w:val="21"/>
                  <w:shd w:val="clear" w:color="auto" w:fill="CCCCCC"/>
                </w:rPr>
                <w:t>GSM811289</w:t>
              </w:r>
            </w:hyperlink>
          </w:p>
        </w:tc>
        <w:tc>
          <w:tcPr>
            <w:tcW w:w="0" w:type="dxa"/>
          </w:tcPr>
          <w:p w14:paraId="715046AE" w14:textId="77777777" w:rsidR="00E35F21" w:rsidRDefault="00E35F21" w:rsidP="00C52E46">
            <w:pPr>
              <w:cnfStyle w:val="000000100000" w:firstRow="0" w:lastRow="0" w:firstColumn="0" w:lastColumn="0" w:oddVBand="0" w:evenVBand="0" w:oddHBand="1" w:evenHBand="0" w:firstRowFirstColumn="0" w:firstRowLastColumn="0" w:lastRowFirstColumn="0" w:lastRowLastColumn="0"/>
            </w:pPr>
          </w:p>
        </w:tc>
      </w:tr>
      <w:tr w:rsidR="007245CA" w14:paraId="660EBE2F" w14:textId="2FB478F3" w:rsidTr="007245CA">
        <w:trPr>
          <w:trHeight w:val="262"/>
        </w:trPr>
        <w:tc>
          <w:tcPr>
            <w:cnfStyle w:val="001000000000" w:firstRow="0" w:lastRow="0" w:firstColumn="1" w:lastColumn="0" w:oddVBand="0" w:evenVBand="0" w:oddHBand="0" w:evenHBand="0" w:firstRowFirstColumn="0" w:firstRowLastColumn="0" w:lastRowFirstColumn="0" w:lastRowLastColumn="0"/>
            <w:tcW w:w="2087" w:type="dxa"/>
          </w:tcPr>
          <w:p w14:paraId="758DDE53" w14:textId="77777777" w:rsidR="00E35F21" w:rsidRPr="00091365" w:rsidRDefault="00E35F21" w:rsidP="00C52E46">
            <w:pPr>
              <w:rPr>
                <w:rFonts w:ascii="Times New Roman" w:hAnsi="Times New Roman" w:cs="Times New Roman"/>
                <w:sz w:val="20"/>
                <w:szCs w:val="21"/>
              </w:rPr>
            </w:pPr>
            <w:r w:rsidRPr="00091365">
              <w:rPr>
                <w:rFonts w:ascii="Times New Roman" w:hAnsi="Times New Roman" w:cs="Times New Roman" w:hint="eastAsia"/>
                <w:sz w:val="20"/>
                <w:szCs w:val="21"/>
              </w:rPr>
              <w:t>Z</w:t>
            </w:r>
            <w:r w:rsidRPr="00091365">
              <w:rPr>
                <w:rFonts w:ascii="Times New Roman" w:hAnsi="Times New Roman" w:cs="Times New Roman"/>
                <w:sz w:val="20"/>
                <w:szCs w:val="21"/>
              </w:rPr>
              <w:t>TF-11-EMB</w:t>
            </w:r>
          </w:p>
        </w:tc>
        <w:tc>
          <w:tcPr>
            <w:tcW w:w="4528" w:type="dxa"/>
          </w:tcPr>
          <w:p w14:paraId="5E9707F8" w14:textId="2C8F6032" w:rsidR="00E35F21" w:rsidRPr="00E35F21" w:rsidRDefault="00E35F21"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r w:rsidRPr="00091365">
              <w:rPr>
                <w:rFonts w:ascii="Times New Roman" w:hAnsi="Times New Roman" w:cs="Times New Roman"/>
                <w:sz w:val="20"/>
                <w:szCs w:val="21"/>
              </w:rPr>
              <w:t>ChIP-seq of mixed-stage embryo</w:t>
            </w:r>
            <w:r>
              <w:rPr>
                <w:rFonts w:ascii="Times New Roman" w:hAnsi="Times New Roman" w:cs="Times New Roman"/>
                <w:sz w:val="20"/>
                <w:szCs w:val="21"/>
              </w:rPr>
              <w:t xml:space="preserve"> targeting </w:t>
            </w:r>
            <w:r w:rsidR="0089634A">
              <w:rPr>
                <w:rFonts w:ascii="Times New Roman" w:hAnsi="Times New Roman" w:cs="Times New Roman"/>
                <w:sz w:val="20"/>
                <w:szCs w:val="21"/>
              </w:rPr>
              <w:t>z</w:t>
            </w:r>
            <w:r w:rsidRPr="00E35F21">
              <w:rPr>
                <w:rFonts w:ascii="Times New Roman" w:hAnsi="Times New Roman" w:cs="Times New Roman"/>
                <w:sz w:val="20"/>
                <w:szCs w:val="21"/>
              </w:rPr>
              <w:t xml:space="preserve">inc finger putative </w:t>
            </w:r>
            <w:r>
              <w:rPr>
                <w:rFonts w:ascii="Times New Roman" w:hAnsi="Times New Roman" w:cs="Times New Roman"/>
                <w:sz w:val="20"/>
                <w:szCs w:val="21"/>
              </w:rPr>
              <w:t xml:space="preserve">transcription factor </w:t>
            </w:r>
            <w:r w:rsidR="0089634A">
              <w:rPr>
                <w:rFonts w:ascii="Times New Roman" w:hAnsi="Times New Roman" w:cs="Times New Roman"/>
                <w:sz w:val="20"/>
                <w:szCs w:val="21"/>
              </w:rPr>
              <w:t>ztf-11</w:t>
            </w:r>
          </w:p>
        </w:tc>
        <w:tc>
          <w:tcPr>
            <w:tcW w:w="2903" w:type="dxa"/>
          </w:tcPr>
          <w:p w14:paraId="63198BA2" w14:textId="77777777" w:rsidR="00E35F21" w:rsidRPr="00091365" w:rsidRDefault="00AD032A" w:rsidP="00C52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1"/>
              </w:rPr>
            </w:pPr>
            <w:hyperlink r:id="rId43" w:history="1">
              <w:r w:rsidR="00E35F21" w:rsidRPr="00091365">
                <w:rPr>
                  <w:rStyle w:val="a7"/>
                  <w:rFonts w:ascii="Times New Roman" w:hAnsi="Times New Roman" w:cs="Times New Roman"/>
                  <w:b/>
                  <w:bCs/>
                  <w:color w:val="057279"/>
                  <w:sz w:val="20"/>
                  <w:szCs w:val="21"/>
                  <w:shd w:val="clear" w:color="auto" w:fill="CCCCCC"/>
                </w:rPr>
                <w:t>GSE48746</w:t>
              </w:r>
            </w:hyperlink>
          </w:p>
        </w:tc>
        <w:tc>
          <w:tcPr>
            <w:tcW w:w="222" w:type="dxa"/>
          </w:tcPr>
          <w:p w14:paraId="3990BFF2" w14:textId="77777777" w:rsidR="00E35F21" w:rsidRDefault="00E35F21" w:rsidP="00C52E46">
            <w:pPr>
              <w:cnfStyle w:val="000000000000" w:firstRow="0" w:lastRow="0" w:firstColumn="0" w:lastColumn="0" w:oddVBand="0" w:evenVBand="0" w:oddHBand="0" w:evenHBand="0" w:firstRowFirstColumn="0" w:firstRowLastColumn="0" w:lastRowFirstColumn="0" w:lastRowLastColumn="0"/>
            </w:pPr>
          </w:p>
        </w:tc>
      </w:tr>
    </w:tbl>
    <w:p w14:paraId="5EA30656" w14:textId="77777777" w:rsidR="004763C3" w:rsidRDefault="004763C3" w:rsidP="00C52E46">
      <w:pPr>
        <w:jc w:val="center"/>
        <w:rPr>
          <w:rFonts w:ascii="Times New Roman" w:hAnsi="Times New Roman" w:cs="Times New Roman"/>
          <w:b/>
          <w:bCs/>
          <w:szCs w:val="21"/>
        </w:rPr>
      </w:pPr>
      <w:r w:rsidRPr="00DC4AF0">
        <w:rPr>
          <w:rFonts w:ascii="Times New Roman" w:hAnsi="Times New Roman" w:cs="Times New Roman" w:hint="eastAsia"/>
          <w:b/>
          <w:bCs/>
          <w:szCs w:val="21"/>
        </w:rPr>
        <w:t>T</w:t>
      </w:r>
      <w:r w:rsidRPr="00DC4AF0">
        <w:rPr>
          <w:rFonts w:ascii="Times New Roman" w:hAnsi="Times New Roman" w:cs="Times New Roman"/>
          <w:b/>
          <w:bCs/>
          <w:szCs w:val="21"/>
        </w:rPr>
        <w:t>able.1 Feature information</w:t>
      </w:r>
    </w:p>
    <w:p w14:paraId="2F36F559" w14:textId="77777777" w:rsidR="004763C3" w:rsidRPr="00D606D1" w:rsidRDefault="004763C3" w:rsidP="00C52E46">
      <w:pPr>
        <w:rPr>
          <w:rFonts w:ascii="Times New Roman" w:hAnsi="Times New Roman" w:cs="Times New Roman"/>
        </w:rPr>
      </w:pPr>
    </w:p>
    <w:p w14:paraId="6A6F2495" w14:textId="77777777" w:rsidR="004763C3" w:rsidRPr="0043562F" w:rsidRDefault="004763C3" w:rsidP="00C52E46">
      <w:pPr>
        <w:rPr>
          <w:rFonts w:ascii="Times New Roman" w:hAnsi="Times New Roman" w:cs="Times New Roman"/>
          <w:b/>
          <w:bCs/>
        </w:rPr>
      </w:pPr>
      <w:r w:rsidRPr="000B2AC6">
        <w:rPr>
          <w:rFonts w:ascii="Times New Roman" w:hAnsi="Times New Roman" w:cs="Times New Roman" w:hint="eastAsia"/>
          <w:b/>
          <w:bCs/>
        </w:rPr>
        <w:t>D</w:t>
      </w:r>
      <w:r w:rsidRPr="000B2AC6">
        <w:rPr>
          <w:rFonts w:ascii="Times New Roman" w:hAnsi="Times New Roman" w:cs="Times New Roman"/>
          <w:b/>
          <w:bCs/>
        </w:rPr>
        <w:t>iscussion</w:t>
      </w:r>
    </w:p>
    <w:p w14:paraId="44DB4C62" w14:textId="39A96216" w:rsidR="004763C3" w:rsidRDefault="004763C3" w:rsidP="00C52E46">
      <w:pPr>
        <w:rPr>
          <w:rFonts w:ascii="Times New Roman" w:hAnsi="Times New Roman" w:cs="Times New Roman"/>
        </w:rPr>
      </w:pPr>
      <w:r>
        <w:rPr>
          <w:rFonts w:ascii="Times New Roman" w:hAnsi="Times New Roman" w:cs="Times New Roman"/>
        </w:rPr>
        <w:t xml:space="preserve">In this article, </w:t>
      </w:r>
      <w:r w:rsidR="001105F7">
        <w:rPr>
          <w:rFonts w:ascii="Times New Roman" w:hAnsi="Times New Roman" w:cs="Times New Roman"/>
        </w:rPr>
        <w:t xml:space="preserve">I proposed </w:t>
      </w:r>
      <w:r>
        <w:rPr>
          <w:rFonts w:ascii="Times New Roman" w:hAnsi="Times New Roman" w:cs="Times New Roman"/>
        </w:rPr>
        <w:t xml:space="preserve">a novel approach </w:t>
      </w:r>
      <w:r w:rsidR="001105F7">
        <w:rPr>
          <w:rFonts w:ascii="Times New Roman" w:hAnsi="Times New Roman" w:cs="Times New Roman"/>
        </w:rPr>
        <w:t>to find valuable mutations in genetic screening</w:t>
      </w:r>
      <w:r w:rsidR="00F274C0">
        <w:rPr>
          <w:rFonts w:ascii="Times New Roman" w:hAnsi="Times New Roman" w:cs="Times New Roman"/>
        </w:rPr>
        <w:t xml:space="preserve"> using EMS as the mutagen, </w:t>
      </w:r>
      <w:r w:rsidR="001105F7">
        <w:rPr>
          <w:rFonts w:ascii="Times New Roman" w:hAnsi="Times New Roman" w:cs="Times New Roman"/>
        </w:rPr>
        <w:t xml:space="preserve">by making a </w:t>
      </w:r>
      <w:r w:rsidR="009202CD">
        <w:rPr>
          <w:rFonts w:ascii="Times New Roman" w:hAnsi="Times New Roman" w:cs="Times New Roman"/>
        </w:rPr>
        <w:t xml:space="preserve">mutation </w:t>
      </w:r>
      <w:r w:rsidR="001105F7">
        <w:rPr>
          <w:rFonts w:ascii="Times New Roman" w:hAnsi="Times New Roman" w:cs="Times New Roman"/>
        </w:rPr>
        <w:t>probability ma</w:t>
      </w:r>
      <w:r w:rsidR="009202CD">
        <w:rPr>
          <w:rFonts w:ascii="Times New Roman" w:hAnsi="Times New Roman" w:cs="Times New Roman"/>
        </w:rPr>
        <w:t>p that</w:t>
      </w:r>
      <w:r w:rsidR="001105F7">
        <w:rPr>
          <w:rFonts w:ascii="Times New Roman" w:hAnsi="Times New Roman" w:cs="Times New Roman"/>
        </w:rPr>
        <w:t xml:space="preserve"> predict mutation frequency of each genomic position of </w:t>
      </w:r>
      <w:r w:rsidR="001105F7" w:rsidRPr="001105F7">
        <w:rPr>
          <w:rFonts w:ascii="Times New Roman" w:hAnsi="Times New Roman" w:cs="Times New Roman"/>
          <w:i/>
        </w:rPr>
        <w:t>C. elegans</w:t>
      </w:r>
      <w:r w:rsidR="001105F7">
        <w:rPr>
          <w:rFonts w:ascii="Times New Roman" w:hAnsi="Times New Roman" w:cs="Times New Roman"/>
        </w:rPr>
        <w:t xml:space="preserve"> genome. </w:t>
      </w:r>
      <w:r w:rsidR="009202CD">
        <w:rPr>
          <w:rFonts w:ascii="Times New Roman" w:hAnsi="Times New Roman" w:cs="Times New Roman"/>
        </w:rPr>
        <w:t>I utilized</w:t>
      </w:r>
      <w:r>
        <w:rPr>
          <w:rFonts w:ascii="Times New Roman" w:hAnsi="Times New Roman" w:cs="Times New Roman"/>
        </w:rPr>
        <w:t xml:space="preserve"> machine learning to </w:t>
      </w:r>
      <w:r w:rsidR="009202CD">
        <w:rPr>
          <w:rFonts w:ascii="Times New Roman" w:hAnsi="Times New Roman" w:cs="Times New Roman"/>
        </w:rPr>
        <w:t xml:space="preserve">correlate </w:t>
      </w:r>
      <w:r>
        <w:rPr>
          <w:rFonts w:ascii="Times New Roman" w:hAnsi="Times New Roman" w:cs="Times New Roman"/>
        </w:rPr>
        <w:t xml:space="preserve">the </w:t>
      </w:r>
      <w:r w:rsidR="00927D40">
        <w:rPr>
          <w:rFonts w:ascii="Times New Roman" w:hAnsi="Times New Roman" w:cs="Times New Roman"/>
        </w:rPr>
        <w:t xml:space="preserve">frequency of </w:t>
      </w:r>
      <w:r>
        <w:rPr>
          <w:rFonts w:ascii="Times New Roman" w:hAnsi="Times New Roman" w:cs="Times New Roman"/>
        </w:rPr>
        <w:t>EMS</w:t>
      </w:r>
      <w:r w:rsidR="009202CD">
        <w:rPr>
          <w:rFonts w:ascii="Times New Roman" w:hAnsi="Times New Roman" w:cs="Times New Roman"/>
        </w:rPr>
        <w:t>-induced</w:t>
      </w:r>
      <w:r>
        <w:rPr>
          <w:rFonts w:ascii="Times New Roman" w:hAnsi="Times New Roman" w:cs="Times New Roman"/>
        </w:rPr>
        <w:t xml:space="preserve"> mutation</w:t>
      </w:r>
      <w:r w:rsidR="009202CD">
        <w:rPr>
          <w:rFonts w:ascii="Times New Roman" w:hAnsi="Times New Roman" w:cs="Times New Roman"/>
        </w:rPr>
        <w:t>s</w:t>
      </w:r>
      <w:r>
        <w:rPr>
          <w:rFonts w:ascii="Times New Roman" w:hAnsi="Times New Roman" w:cs="Times New Roman"/>
        </w:rPr>
        <w:t xml:space="preserve"> </w:t>
      </w:r>
      <w:r w:rsidR="00927D40">
        <w:rPr>
          <w:rFonts w:ascii="Times New Roman" w:hAnsi="Times New Roman" w:cs="Times New Roman"/>
        </w:rPr>
        <w:t>found in the WGS results of</w:t>
      </w:r>
      <w:r w:rsidR="00927D40" w:rsidRPr="00927D40">
        <w:rPr>
          <w:rFonts w:ascii="Times New Roman" w:hAnsi="Times New Roman" w:cs="Times New Roman"/>
        </w:rPr>
        <w:t xml:space="preserve"> </w:t>
      </w:r>
      <w:r w:rsidR="00186470">
        <w:rPr>
          <w:rFonts w:ascii="Times New Roman" w:hAnsi="Times New Roman" w:cs="Times New Roman"/>
        </w:rPr>
        <w:t xml:space="preserve">more than 700 </w:t>
      </w:r>
      <w:r w:rsidR="009202CD">
        <w:rPr>
          <w:rFonts w:ascii="Times New Roman" w:hAnsi="Times New Roman" w:cs="Times New Roman"/>
        </w:rPr>
        <w:t xml:space="preserve">mutants </w:t>
      </w:r>
      <w:r w:rsidR="00927D40">
        <w:rPr>
          <w:rFonts w:ascii="Times New Roman" w:hAnsi="Times New Roman" w:cs="Times New Roman"/>
        </w:rPr>
        <w:t xml:space="preserve">(MMP) </w:t>
      </w:r>
      <w:r>
        <w:rPr>
          <w:rFonts w:ascii="Times New Roman" w:hAnsi="Times New Roman" w:cs="Times New Roman"/>
        </w:rPr>
        <w:t xml:space="preserve">to </w:t>
      </w:r>
      <w:r w:rsidR="009202CD">
        <w:rPr>
          <w:rFonts w:ascii="Times New Roman" w:hAnsi="Times New Roman" w:cs="Times New Roman"/>
        </w:rPr>
        <w:t xml:space="preserve">the </w:t>
      </w:r>
      <w:r w:rsidR="00927D40">
        <w:rPr>
          <w:rFonts w:ascii="Times New Roman" w:hAnsi="Times New Roman" w:cs="Times New Roman"/>
        </w:rPr>
        <w:t>results</w:t>
      </w:r>
      <w:r w:rsidR="009202CD">
        <w:rPr>
          <w:rFonts w:ascii="Times New Roman" w:hAnsi="Times New Roman" w:cs="Times New Roman"/>
        </w:rPr>
        <w:t xml:space="preserve"> of genome-wide </w:t>
      </w:r>
      <w:del w:id="474" w:author="Guo Zhengyang" w:date="2023-03-12T15:21:00Z">
        <w:r w:rsidR="009202CD" w:rsidDel="00E34353">
          <w:rPr>
            <w:rFonts w:ascii="Times New Roman" w:hAnsi="Times New Roman" w:cs="Times New Roman"/>
          </w:rPr>
          <w:delText>epigenetic</w:delText>
        </w:r>
      </w:del>
      <w:ins w:id="475" w:author="Guo Zhengyang" w:date="2023-03-12T15:21:00Z">
        <w:r w:rsidR="00E34353">
          <w:rPr>
            <w:rFonts w:ascii="Times New Roman" w:hAnsi="Times New Roman" w:cs="Times New Roman"/>
          </w:rPr>
          <w:t>DNA-binding protein</w:t>
        </w:r>
      </w:ins>
      <w:r w:rsidR="009202CD">
        <w:rPr>
          <w:rFonts w:ascii="Times New Roman" w:hAnsi="Times New Roman" w:cs="Times New Roman"/>
        </w:rPr>
        <w:t xml:space="preserve"> analyses</w:t>
      </w:r>
      <w:r w:rsidR="00927D40">
        <w:rPr>
          <w:rFonts w:ascii="Times New Roman" w:hAnsi="Times New Roman" w:cs="Times New Roman"/>
        </w:rPr>
        <w:t xml:space="preserve"> such as histone modification and</w:t>
      </w:r>
      <w:r w:rsidR="009202CD">
        <w:rPr>
          <w:rFonts w:ascii="Times New Roman" w:hAnsi="Times New Roman" w:cs="Times New Roman"/>
        </w:rPr>
        <w:t xml:space="preserve"> </w:t>
      </w:r>
      <w:r>
        <w:rPr>
          <w:rFonts w:ascii="Times New Roman" w:hAnsi="Times New Roman" w:cs="Times New Roman"/>
        </w:rPr>
        <w:t>DNA-binding proteins</w:t>
      </w:r>
      <w:r w:rsidR="00927D40">
        <w:rPr>
          <w:rFonts w:ascii="Times New Roman" w:hAnsi="Times New Roman" w:cs="Times New Roman"/>
        </w:rPr>
        <w:t>,</w:t>
      </w:r>
      <w:r>
        <w:rPr>
          <w:rFonts w:ascii="Times New Roman" w:hAnsi="Times New Roman" w:cs="Times New Roman"/>
        </w:rPr>
        <w:t xml:space="preserve"> and </w:t>
      </w:r>
      <w:r w:rsidR="00927D40">
        <w:rPr>
          <w:rFonts w:ascii="Times New Roman" w:hAnsi="Times New Roman" w:cs="Times New Roman"/>
        </w:rPr>
        <w:t xml:space="preserve">the bias of </w:t>
      </w:r>
      <w:r>
        <w:rPr>
          <w:rFonts w:ascii="Times New Roman" w:hAnsi="Times New Roman" w:cs="Times New Roman"/>
        </w:rPr>
        <w:t>flanking sequences next to the mutated site</w:t>
      </w:r>
      <w:r w:rsidR="00927D40">
        <w:rPr>
          <w:rFonts w:ascii="Times New Roman" w:hAnsi="Times New Roman" w:cs="Times New Roman"/>
        </w:rPr>
        <w:t xml:space="preserve">, which was revealed by </w:t>
      </w:r>
      <w:r w:rsidR="00186470">
        <w:rPr>
          <w:rFonts w:ascii="Times New Roman" w:hAnsi="Times New Roman" w:cs="Times New Roman"/>
        </w:rPr>
        <w:t>analyses of MMP</w:t>
      </w:r>
      <w:r w:rsidR="009C7C25">
        <w:rPr>
          <w:rFonts w:ascii="Times New Roman" w:hAnsi="Times New Roman" w:cs="Times New Roman"/>
        </w:rPr>
        <w:t xml:space="preserve"> (model I)</w:t>
      </w:r>
      <w:r>
        <w:rPr>
          <w:rFonts w:ascii="Times New Roman" w:hAnsi="Times New Roman" w:cs="Times New Roman"/>
        </w:rPr>
        <w:t xml:space="preserve">. It </w:t>
      </w:r>
      <w:r w:rsidR="00C71361">
        <w:rPr>
          <w:rFonts w:ascii="Times New Roman" w:hAnsi="Times New Roman" w:cs="Times New Roman"/>
        </w:rPr>
        <w:t xml:space="preserve">was </w:t>
      </w:r>
      <w:r>
        <w:rPr>
          <w:rFonts w:ascii="Times New Roman" w:hAnsi="Times New Roman" w:cs="Times New Roman"/>
        </w:rPr>
        <w:t xml:space="preserve">successfully applied </w:t>
      </w:r>
      <w:r w:rsidR="00477361">
        <w:rPr>
          <w:rFonts w:ascii="Times New Roman" w:hAnsi="Times New Roman" w:cs="Times New Roman"/>
        </w:rPr>
        <w:t xml:space="preserve">to novel </w:t>
      </w:r>
      <w:r>
        <w:rPr>
          <w:rFonts w:ascii="Times New Roman" w:hAnsi="Times New Roman" w:cs="Times New Roman"/>
        </w:rPr>
        <w:t xml:space="preserve">genetic screenings and </w:t>
      </w:r>
      <w:r w:rsidR="00477361">
        <w:rPr>
          <w:rFonts w:ascii="Times New Roman" w:hAnsi="Times New Roman" w:cs="Times New Roman"/>
        </w:rPr>
        <w:t xml:space="preserve">effectively predicted </w:t>
      </w:r>
      <w:r>
        <w:rPr>
          <w:rFonts w:ascii="Times New Roman" w:hAnsi="Times New Roman" w:cs="Times New Roman"/>
        </w:rPr>
        <w:t xml:space="preserve">candidate genes </w:t>
      </w:r>
      <w:r w:rsidR="00477361">
        <w:rPr>
          <w:rFonts w:ascii="Times New Roman" w:hAnsi="Times New Roman" w:cs="Times New Roman"/>
        </w:rPr>
        <w:t xml:space="preserve">that </w:t>
      </w:r>
      <w:r>
        <w:rPr>
          <w:rFonts w:ascii="Times New Roman" w:hAnsi="Times New Roman" w:cs="Times New Roman"/>
        </w:rPr>
        <w:t xml:space="preserve">have been </w:t>
      </w:r>
      <w:r w:rsidR="00477361">
        <w:rPr>
          <w:rFonts w:ascii="Times New Roman" w:hAnsi="Times New Roman" w:cs="Times New Roman"/>
        </w:rPr>
        <w:t>subsequently confirm</w:t>
      </w:r>
      <w:r>
        <w:rPr>
          <w:rFonts w:ascii="Times New Roman" w:hAnsi="Times New Roman" w:cs="Times New Roman"/>
        </w:rPr>
        <w:t xml:space="preserve">ed through rescue experiments. Thus, EMS probability map is a simple and effective approach for </w:t>
      </w:r>
      <w:r w:rsidR="00477361">
        <w:rPr>
          <w:rFonts w:ascii="Times New Roman" w:hAnsi="Times New Roman" w:cs="Times New Roman"/>
        </w:rPr>
        <w:t xml:space="preserve">finding </w:t>
      </w:r>
      <w:r>
        <w:rPr>
          <w:rFonts w:ascii="Times New Roman" w:hAnsi="Times New Roman" w:cs="Times New Roman"/>
        </w:rPr>
        <w:t xml:space="preserve">responsible mutations in </w:t>
      </w:r>
      <w:r w:rsidRPr="00014FE2">
        <w:rPr>
          <w:rFonts w:ascii="Times New Roman" w:hAnsi="Times New Roman" w:cs="Times New Roman"/>
          <w:i/>
          <w:iCs/>
        </w:rPr>
        <w:t>C. elegans</w:t>
      </w:r>
      <w:r>
        <w:rPr>
          <w:rFonts w:ascii="Times New Roman" w:hAnsi="Times New Roman" w:cs="Times New Roman"/>
        </w:rPr>
        <w:t xml:space="preserve"> </w:t>
      </w:r>
      <w:r w:rsidR="00477361">
        <w:rPr>
          <w:rFonts w:ascii="Times New Roman" w:hAnsi="Times New Roman" w:cs="Times New Roman"/>
        </w:rPr>
        <w:t xml:space="preserve">that </w:t>
      </w:r>
      <w:r>
        <w:rPr>
          <w:rFonts w:ascii="Times New Roman" w:hAnsi="Times New Roman" w:cs="Times New Roman"/>
        </w:rPr>
        <w:t xml:space="preserve">does not require </w:t>
      </w:r>
      <w:commentRangeStart w:id="476"/>
      <w:ins w:id="477" w:author="飯野　雄一" w:date="2023-01-19T13:24:00Z">
        <w:r w:rsidR="0077794D">
          <w:rPr>
            <w:rFonts w:ascii="Times New Roman" w:hAnsi="Times New Roman" w:cs="Times New Roman"/>
          </w:rPr>
          <w:t>genetic</w:t>
        </w:r>
        <w:commentRangeEnd w:id="476"/>
        <w:r w:rsidR="0077794D">
          <w:rPr>
            <w:rStyle w:val="af0"/>
          </w:rPr>
          <w:commentReference w:id="476"/>
        </w:r>
        <w:r w:rsidR="0077794D">
          <w:rPr>
            <w:rFonts w:ascii="Times New Roman" w:hAnsi="Times New Roman" w:cs="Times New Roman"/>
          </w:rPr>
          <w:t xml:space="preserve"> </w:t>
        </w:r>
      </w:ins>
      <w:r>
        <w:rPr>
          <w:rFonts w:ascii="Times New Roman" w:hAnsi="Times New Roman" w:cs="Times New Roman"/>
        </w:rPr>
        <w:t xml:space="preserve">mapping steps. </w:t>
      </w:r>
      <w:r w:rsidR="00477361">
        <w:rPr>
          <w:rFonts w:ascii="Times New Roman" w:hAnsi="Times New Roman" w:cs="Times New Roman"/>
        </w:rPr>
        <w:t xml:space="preserve">Regarding </w:t>
      </w:r>
      <w:r>
        <w:rPr>
          <w:rFonts w:ascii="Times New Roman" w:hAnsi="Times New Roman" w:cs="Times New Roman"/>
        </w:rPr>
        <w:t xml:space="preserve">the resolution, this map provides the mutation </w:t>
      </w:r>
      <w:r w:rsidR="00477361">
        <w:rPr>
          <w:rFonts w:ascii="Times New Roman" w:hAnsi="Times New Roman" w:cs="Times New Roman"/>
        </w:rPr>
        <w:t xml:space="preserve">probability </w:t>
      </w:r>
      <w:r>
        <w:rPr>
          <w:rFonts w:ascii="Times New Roman" w:hAnsi="Times New Roman" w:cs="Times New Roman"/>
        </w:rPr>
        <w:t xml:space="preserve">of every base pair, which </w:t>
      </w:r>
      <w:r w:rsidR="00477361">
        <w:rPr>
          <w:rFonts w:ascii="Times New Roman" w:hAnsi="Times New Roman" w:cs="Times New Roman"/>
        </w:rPr>
        <w:t>enable</w:t>
      </w:r>
      <w:ins w:id="478" w:author="飯野　雄一" w:date="2023-01-19T13:26:00Z">
        <w:r w:rsidR="0077794D">
          <w:rPr>
            <w:rFonts w:ascii="Times New Roman" w:hAnsi="Times New Roman" w:cs="Times New Roman"/>
          </w:rPr>
          <w:t>s</w:t>
        </w:r>
      </w:ins>
      <w:r>
        <w:rPr>
          <w:rFonts w:ascii="Times New Roman" w:hAnsi="Times New Roman" w:cs="Times New Roman"/>
        </w:rPr>
        <w:t xml:space="preserve"> </w:t>
      </w:r>
      <w:commentRangeStart w:id="479"/>
      <w:ins w:id="480" w:author="飯野　雄一" w:date="2023-01-19T13:26:00Z">
        <w:r w:rsidR="0077794D">
          <w:rPr>
            <w:rFonts w:ascii="Times New Roman" w:hAnsi="Times New Roman" w:cs="Times New Roman"/>
          </w:rPr>
          <w:t xml:space="preserve">us </w:t>
        </w:r>
      </w:ins>
      <w:r>
        <w:rPr>
          <w:rFonts w:ascii="Times New Roman" w:hAnsi="Times New Roman" w:cs="Times New Roman"/>
        </w:rPr>
        <w:t>to predict</w:t>
      </w:r>
      <w:commentRangeEnd w:id="479"/>
      <w:r w:rsidR="0077794D">
        <w:rPr>
          <w:rStyle w:val="af0"/>
        </w:rPr>
        <w:commentReference w:id="479"/>
      </w:r>
      <w:r>
        <w:rPr>
          <w:rFonts w:ascii="Times New Roman" w:hAnsi="Times New Roman" w:cs="Times New Roman"/>
        </w:rPr>
        <w:t xml:space="preserve"> how </w:t>
      </w:r>
      <w:del w:id="481" w:author="飯野　雄一" w:date="2023-01-19T13:26:00Z">
        <w:r w:rsidDel="0077794D">
          <w:rPr>
            <w:rFonts w:ascii="Times New Roman" w:hAnsi="Times New Roman" w:cs="Times New Roman"/>
          </w:rPr>
          <w:delText xml:space="preserve">much </w:delText>
        </w:r>
      </w:del>
      <w:r>
        <w:rPr>
          <w:rFonts w:ascii="Times New Roman" w:hAnsi="Times New Roman" w:cs="Times New Roman"/>
        </w:rPr>
        <w:t>likely the base is mutated by EMS in</w:t>
      </w:r>
      <w:r w:rsidR="00442C43">
        <w:rPr>
          <w:rFonts w:ascii="Times New Roman" w:hAnsi="Times New Roman" w:cs="Times New Roman"/>
        </w:rPr>
        <w:t xml:space="preserve"> a WGS dataset</w:t>
      </w:r>
      <w:r>
        <w:rPr>
          <w:rFonts w:ascii="Times New Roman" w:hAnsi="Times New Roman" w:cs="Times New Roman"/>
        </w:rPr>
        <w:t>. Also, it is qualified to deal with the forward screening data and small size data with a lower mutation anticipation of each gene.</w:t>
      </w:r>
      <w:ins w:id="482" w:author="Guo Zhengyang" w:date="2023-03-12T15:07:00Z">
        <w:r w:rsidR="00851056">
          <w:rPr>
            <w:rFonts w:ascii="Times New Roman" w:hAnsi="Times New Roman" w:cs="Times New Roman"/>
          </w:rPr>
          <w:t xml:space="preserve"> </w:t>
        </w:r>
      </w:ins>
    </w:p>
    <w:p w14:paraId="2C0E26CA" w14:textId="77777777" w:rsidR="004763C3" w:rsidRPr="00851056" w:rsidRDefault="004763C3" w:rsidP="00C52E46">
      <w:pPr>
        <w:rPr>
          <w:rFonts w:ascii="Times New Roman" w:hAnsi="Times New Roman" w:cs="Times New Roman"/>
          <w:rPrChange w:id="483" w:author="Guo Zhengyang" w:date="2023-03-12T15:08:00Z">
            <w:rPr>
              <w:rFonts w:ascii="Times New Roman" w:hAnsi="Times New Roman" w:cs="Times New Roman"/>
            </w:rPr>
          </w:rPrChange>
        </w:rPr>
      </w:pPr>
    </w:p>
    <w:p w14:paraId="35F2EF65" w14:textId="70ECBD1B" w:rsidR="004763C3" w:rsidRDefault="004763C3" w:rsidP="00C52E46">
      <w:pPr>
        <w:rPr>
          <w:rFonts w:ascii="Times New Roman" w:hAnsi="Times New Roman" w:cs="Times New Roman"/>
          <w:iCs/>
        </w:rPr>
      </w:pPr>
      <w:r>
        <w:rPr>
          <w:rFonts w:ascii="Times New Roman" w:hAnsi="Times New Roman" w:cs="Times New Roman"/>
        </w:rPr>
        <w:t xml:space="preserve">Model II </w:t>
      </w:r>
      <w:r w:rsidR="00D62A73">
        <w:rPr>
          <w:rFonts w:ascii="Times New Roman" w:hAnsi="Times New Roman" w:cs="Times New Roman"/>
        </w:rPr>
        <w:t xml:space="preserve">was </w:t>
      </w:r>
      <w:r>
        <w:rPr>
          <w:rFonts w:ascii="Times New Roman" w:hAnsi="Times New Roman" w:cs="Times New Roman"/>
        </w:rPr>
        <w:t xml:space="preserve">trained to </w:t>
      </w:r>
      <w:r w:rsidR="00D62A73">
        <w:rPr>
          <w:rFonts w:ascii="Times New Roman" w:hAnsi="Times New Roman" w:cs="Times New Roman"/>
        </w:rPr>
        <w:t xml:space="preserve">analyze the data of </w:t>
      </w:r>
      <w:del w:id="484" w:author="Guo Zhengyang" w:date="2023-03-12T15:21:00Z">
        <w:r w:rsidR="00D62A73" w:rsidDel="00E34353">
          <w:rPr>
            <w:rFonts w:ascii="Times New Roman" w:hAnsi="Times New Roman" w:cs="Times New Roman"/>
          </w:rPr>
          <w:delText>epigenetic</w:delText>
        </w:r>
      </w:del>
      <w:ins w:id="485" w:author="Guo Zhengyang" w:date="2023-03-12T15:21:00Z">
        <w:r w:rsidR="00E34353">
          <w:rPr>
            <w:rFonts w:ascii="Times New Roman" w:hAnsi="Times New Roman" w:cs="Times New Roman"/>
          </w:rPr>
          <w:t>DNA-binding protein</w:t>
        </w:r>
      </w:ins>
      <w:r w:rsidR="00D62A73">
        <w:rPr>
          <w:rFonts w:ascii="Times New Roman" w:hAnsi="Times New Roman" w:cs="Times New Roman"/>
        </w:rPr>
        <w:t xml:space="preserve"> analyses </w:t>
      </w:r>
      <w:r>
        <w:rPr>
          <w:rFonts w:ascii="Times New Roman" w:hAnsi="Times New Roman" w:cs="Times New Roman"/>
        </w:rPr>
        <w:t>and mutation frequenc</w:t>
      </w:r>
      <w:r w:rsidR="00D62A73">
        <w:rPr>
          <w:rFonts w:ascii="Times New Roman" w:hAnsi="Times New Roman" w:cs="Times New Roman"/>
        </w:rPr>
        <w:t>ies</w:t>
      </w:r>
      <w:r>
        <w:rPr>
          <w:rFonts w:ascii="Times New Roman" w:hAnsi="Times New Roman" w:cs="Times New Roman"/>
        </w:rPr>
        <w:t xml:space="preserve"> </w:t>
      </w:r>
      <w:r w:rsidR="009C7C25">
        <w:rPr>
          <w:rFonts w:ascii="Times New Roman" w:hAnsi="Times New Roman" w:cs="Times New Roman"/>
        </w:rPr>
        <w:t xml:space="preserve">separately from the </w:t>
      </w:r>
      <w:commentRangeStart w:id="486"/>
      <w:r>
        <w:rPr>
          <w:rFonts w:ascii="Times New Roman" w:hAnsi="Times New Roman" w:cs="Times New Roman"/>
        </w:rPr>
        <w:t>flanking-sequences-based probability</w:t>
      </w:r>
      <w:commentRangeEnd w:id="486"/>
      <w:r w:rsidR="005B0FE4">
        <w:rPr>
          <w:rStyle w:val="af0"/>
        </w:rPr>
        <w:commentReference w:id="486"/>
      </w:r>
      <w:r w:rsidR="00F647DE">
        <w:rPr>
          <w:rFonts w:ascii="Times New Roman" w:hAnsi="Times New Roman" w:cs="Times New Roman"/>
        </w:rPr>
        <w:t xml:space="preserve"> (pentabase bias,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oMath>
      <w:r>
        <w:rPr>
          <w:rFonts w:ascii="Times New Roman" w:hAnsi="Times New Roman" w:cs="Times New Roman"/>
        </w:rPr>
        <w:t xml:space="preserve">). </w:t>
      </w:r>
      <w:r w:rsidR="009C7C25">
        <w:rPr>
          <w:rFonts w:ascii="Times New Roman" w:hAnsi="Times New Roman" w:cs="Times New Roman"/>
        </w:rPr>
        <w:t>T</w:t>
      </w:r>
      <w:r>
        <w:rPr>
          <w:rFonts w:ascii="Times New Roman" w:hAnsi="Times New Roman" w:cs="Times New Roman"/>
        </w:rPr>
        <w:t xml:space="preserve">he performance of model II in predicting the high-frequency regions </w:t>
      </w:r>
      <w:r w:rsidR="009C7C25">
        <w:rPr>
          <w:rFonts w:ascii="Times New Roman" w:hAnsi="Times New Roman" w:cs="Times New Roman"/>
        </w:rPr>
        <w:t>was</w:t>
      </w:r>
      <w:r>
        <w:rPr>
          <w:rFonts w:ascii="Times New Roman" w:hAnsi="Times New Roman" w:cs="Times New Roman"/>
        </w:rPr>
        <w:t xml:space="preserve"> not as </w:t>
      </w:r>
      <w:del w:id="487" w:author="飯野　雄一" w:date="2023-01-19T13:29:00Z">
        <w:r w:rsidDel="0077794D">
          <w:rPr>
            <w:rFonts w:ascii="Times New Roman" w:hAnsi="Times New Roman" w:cs="Times New Roman"/>
          </w:rPr>
          <w:delText xml:space="preserve">well </w:delText>
        </w:r>
      </w:del>
      <w:ins w:id="488" w:author="飯野　雄一" w:date="2023-01-19T13:29:00Z">
        <w:r w:rsidR="0077794D">
          <w:rPr>
            <w:rFonts w:ascii="Times New Roman" w:hAnsi="Times New Roman" w:cs="Times New Roman"/>
          </w:rPr>
          <w:t xml:space="preserve">good </w:t>
        </w:r>
      </w:ins>
      <w:r>
        <w:rPr>
          <w:rFonts w:ascii="Times New Roman" w:hAnsi="Times New Roman" w:cs="Times New Roman"/>
        </w:rPr>
        <w:t xml:space="preserve">as model I. </w:t>
      </w:r>
      <w:r w:rsidR="00442C43">
        <w:rPr>
          <w:rFonts w:ascii="Times New Roman" w:hAnsi="Times New Roman" w:cs="Times New Roman"/>
        </w:rPr>
        <w:t xml:space="preserve">It seems that </w:t>
      </w:r>
      <w:ins w:id="489" w:author="飯野　雄一" w:date="2023-01-19T13:29:00Z">
        <w:r w:rsidR="005B0FE4">
          <w:rPr>
            <w:rFonts w:ascii="Times New Roman" w:hAnsi="Times New Roman" w:cs="Times New Roman"/>
          </w:rPr>
          <w:t>in</w:t>
        </w:r>
      </w:ins>
      <w:del w:id="490" w:author="飯野　雄一" w:date="2023-01-19T13:29:00Z">
        <w:r w:rsidR="00442C43" w:rsidDel="005B0FE4">
          <w:rPr>
            <w:rFonts w:ascii="Times New Roman" w:hAnsi="Times New Roman" w:cs="Times New Roman"/>
          </w:rPr>
          <w:delText>the</w:delText>
        </w:r>
      </w:del>
      <w:r w:rsidR="00442C43">
        <w:rPr>
          <w:rFonts w:ascii="Times New Roman" w:hAnsi="Times New Roman" w:cs="Times New Roman"/>
        </w:rPr>
        <w:t xml:space="preserve"> model II,</w:t>
      </w:r>
      <w:r>
        <w:rPr>
          <w:rFonts w:ascii="Times New Roman" w:hAnsi="Times New Roman" w:cs="Times New Roman"/>
        </w:rPr>
        <w:t xml:space="preserve"> </w:t>
      </w:r>
      <m:oMath>
        <m:r>
          <w:rPr>
            <w:rFonts w:ascii="Cambria Math" w:hAnsi="Cambria Math" w:cs="Times New Roman"/>
          </w:rPr>
          <m:t>P=αf</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P</m:t>
            </m:r>
          </m:e>
          <m:sub>
            <m:r>
              <w:rPr>
                <w:rFonts w:ascii="Cambria Math" w:hAnsi="Cambria Math" w:cs="Times New Roman"/>
              </w:rPr>
              <m:t>0</m:t>
            </m:r>
          </m:sub>
        </m:sSub>
      </m:oMath>
      <w:r w:rsidR="00442C43">
        <w:rPr>
          <w:rFonts w:ascii="Times New Roman" w:hAnsi="Times New Roman" w:cs="Times New Roman" w:hint="eastAsia"/>
          <w:iCs/>
        </w:rPr>
        <w:t>,</w:t>
      </w:r>
      <w:r w:rsidR="00442C43">
        <w:rPr>
          <w:rFonts w:ascii="Times New Roman" w:hAnsi="Times New Roman" w:cs="Times New Roman"/>
          <w:iCs/>
        </w:rPr>
        <w:t xml:space="preserve"> cannot reflect the relationship and interaction between </w:t>
      </w:r>
      <w:del w:id="491" w:author="Guo Zhengyang" w:date="2023-03-12T15:45:00Z">
        <w:r w:rsidR="00442C43" w:rsidDel="00FD02CA">
          <w:rPr>
            <w:rFonts w:ascii="Times New Roman" w:hAnsi="Times New Roman" w:cs="Times New Roman"/>
            <w:iCs/>
          </w:rPr>
          <w:delText>flanking sequence bias</w:delText>
        </w:r>
      </w:del>
      <w:ins w:id="492" w:author="Guo Zhengyang" w:date="2023-03-12T15:45:00Z">
        <w:r w:rsidR="00FD02CA">
          <w:rPr>
            <w:rFonts w:ascii="Times New Roman" w:hAnsi="Times New Roman" w:cs="Times New Roman"/>
            <w:iCs/>
          </w:rPr>
          <w:t>Pentabase bias</w:t>
        </w:r>
      </w:ins>
      <w:r w:rsidR="00442C43">
        <w:rPr>
          <w:rFonts w:ascii="Times New Roman" w:hAnsi="Times New Roman" w:cs="Times New Roman"/>
          <w:iCs/>
        </w:rPr>
        <w:t xml:space="preserve"> and </w:t>
      </w:r>
      <w:del w:id="493" w:author="Guo Zhengyang" w:date="2023-03-12T15:21:00Z">
        <w:r w:rsidR="00442C43" w:rsidDel="00E34353">
          <w:rPr>
            <w:rFonts w:ascii="Times New Roman" w:hAnsi="Times New Roman" w:cs="Times New Roman"/>
            <w:iCs/>
          </w:rPr>
          <w:delText>epigenetic</w:delText>
        </w:r>
      </w:del>
      <w:ins w:id="494" w:author="Guo Zhengyang" w:date="2023-03-12T15:21:00Z">
        <w:r w:rsidR="00E34353">
          <w:rPr>
            <w:rFonts w:ascii="Times New Roman" w:hAnsi="Times New Roman" w:cs="Times New Roman"/>
            <w:iCs/>
          </w:rPr>
          <w:t>DNA-binding protein</w:t>
        </w:r>
      </w:ins>
      <w:r w:rsidR="00442C43">
        <w:rPr>
          <w:rFonts w:ascii="Times New Roman" w:hAnsi="Times New Roman" w:cs="Times New Roman"/>
          <w:iCs/>
        </w:rPr>
        <w:t xml:space="preserve"> features</w:t>
      </w:r>
      <w:r>
        <w:rPr>
          <w:rFonts w:ascii="Times New Roman" w:hAnsi="Times New Roman" w:cs="Times New Roman" w:hint="eastAsia"/>
          <w:iCs/>
        </w:rPr>
        <w:t>.</w:t>
      </w:r>
      <w:r>
        <w:rPr>
          <w:rFonts w:ascii="Times New Roman" w:hAnsi="Times New Roman" w:cs="Times New Roman"/>
          <w:iCs/>
        </w:rPr>
        <w:t xml:space="preserve"> There might be some unknown interaction between </w:t>
      </w:r>
      <w:del w:id="495" w:author="Guo Zhengyang" w:date="2023-03-12T15:45:00Z">
        <w:r w:rsidDel="00FD02CA">
          <w:rPr>
            <w:rFonts w:ascii="Times New Roman" w:hAnsi="Times New Roman" w:cs="Times New Roman"/>
            <w:iCs/>
          </w:rPr>
          <w:delText>flanking sequence bias</w:delText>
        </w:r>
      </w:del>
      <w:ins w:id="496" w:author="Guo Zhengyang" w:date="2023-03-12T15:45:00Z">
        <w:r w:rsidR="00FD02CA">
          <w:rPr>
            <w:rFonts w:ascii="Times New Roman" w:hAnsi="Times New Roman" w:cs="Times New Roman"/>
            <w:iCs/>
          </w:rPr>
          <w:t>Pentabase bias</w:t>
        </w:r>
      </w:ins>
      <w:r>
        <w:rPr>
          <w:rFonts w:ascii="Times New Roman" w:hAnsi="Times New Roman" w:cs="Times New Roman"/>
          <w:iCs/>
        </w:rPr>
        <w:t xml:space="preserve"> and </w:t>
      </w:r>
      <w:del w:id="497" w:author="Guo Zhengyang" w:date="2023-03-12T15:21:00Z">
        <w:r w:rsidDel="00E34353">
          <w:rPr>
            <w:rFonts w:ascii="Times New Roman" w:hAnsi="Times New Roman" w:cs="Times New Roman"/>
            <w:iCs/>
          </w:rPr>
          <w:delText>epigenetic</w:delText>
        </w:r>
      </w:del>
      <w:ins w:id="498" w:author="Guo Zhengyang" w:date="2023-03-12T15:21:00Z">
        <w:r w:rsidR="00E34353">
          <w:rPr>
            <w:rFonts w:ascii="Times New Roman" w:hAnsi="Times New Roman" w:cs="Times New Roman"/>
            <w:iCs/>
          </w:rPr>
          <w:t>DNA-binding protein</w:t>
        </w:r>
      </w:ins>
      <w:r>
        <w:rPr>
          <w:rFonts w:ascii="Times New Roman" w:hAnsi="Times New Roman" w:cs="Times New Roman"/>
          <w:iCs/>
        </w:rPr>
        <w:t xml:space="preserve"> features in high-frequency regions, making the high-frequency regions cannot be correctly predicted by </w:t>
      </w:r>
      <m:oMath>
        <m:r>
          <w:rPr>
            <w:rFonts w:ascii="Cambria Math" w:hAnsi="Cambria Math" w:cs="Times New Roman"/>
          </w:rPr>
          <m:t>x'</m:t>
        </m:r>
      </m:oMath>
      <w:r>
        <w:rPr>
          <w:rFonts w:ascii="Times New Roman" w:hAnsi="Times New Roman" w:cs="Times New Roman" w:hint="eastAsia"/>
        </w:rPr>
        <w:t xml:space="preserve"> </w:t>
      </w:r>
      <w:r>
        <w:rPr>
          <w:rFonts w:ascii="Times New Roman" w:hAnsi="Times New Roman" w:cs="Times New Roman"/>
        </w:rPr>
        <w:t xml:space="preserve">without the flanking sequence information. In the feature importance evaluation, unlike the cases in low-frequency regions, high-frequency regions </w:t>
      </w:r>
      <w:ins w:id="499" w:author="飯野　雄一" w:date="2023-01-19T13:31:00Z">
        <w:r w:rsidR="005B0FE4">
          <w:rPr>
            <w:rFonts w:ascii="Times New Roman" w:hAnsi="Times New Roman" w:cs="Times New Roman"/>
          </w:rPr>
          <w:t>were</w:t>
        </w:r>
      </w:ins>
      <w:del w:id="500" w:author="飯野　雄一" w:date="2023-01-19T13:30:00Z">
        <w:r w:rsidR="007554DC" w:rsidDel="005B0FE4">
          <w:rPr>
            <w:rFonts w:ascii="Times New Roman" w:hAnsi="Times New Roman" w:cs="Times New Roman"/>
          </w:rPr>
          <w:delText>did</w:delText>
        </w:r>
      </w:del>
      <w:r w:rsidR="007554DC">
        <w:rPr>
          <w:rFonts w:ascii="Times New Roman" w:hAnsi="Times New Roman" w:cs="Times New Roman"/>
        </w:rPr>
        <w:t xml:space="preserve"> </w:t>
      </w:r>
      <w:r>
        <w:rPr>
          <w:rFonts w:ascii="Times New Roman" w:hAnsi="Times New Roman" w:cs="Times New Roman"/>
        </w:rPr>
        <w:t xml:space="preserve">not </w:t>
      </w:r>
      <w:r w:rsidR="007554DC">
        <w:rPr>
          <w:rFonts w:ascii="Times New Roman" w:hAnsi="Times New Roman" w:cs="Times New Roman"/>
        </w:rPr>
        <w:t xml:space="preserve">strongly represented by </w:t>
      </w:r>
      <w:r w:rsidR="006A52AC">
        <w:rPr>
          <w:rFonts w:ascii="Times New Roman" w:hAnsi="Times New Roman" w:cs="Times New Roman"/>
        </w:rPr>
        <w:t>any features</w:t>
      </w:r>
      <w:r>
        <w:rPr>
          <w:rFonts w:ascii="Times New Roman" w:hAnsi="Times New Roman" w:cs="Times New Roman"/>
        </w:rPr>
        <w:t xml:space="preserve">. </w:t>
      </w:r>
      <w:ins w:id="501" w:author="Guo Zhengyang" w:date="2023-03-12T15:09:00Z">
        <w:r w:rsidR="00851056">
          <w:rPr>
            <w:rFonts w:ascii="Times New Roman" w:hAnsi="Times New Roman" w:cs="Times New Roman"/>
          </w:rPr>
          <w:t xml:space="preserve">It is ambiguous to tell the exact function of the </w:t>
        </w:r>
      </w:ins>
      <w:ins w:id="502" w:author="Guo Zhengyang" w:date="2023-03-12T15:10:00Z">
        <w:r w:rsidR="00851056">
          <w:rPr>
            <w:rFonts w:ascii="Times New Roman" w:hAnsi="Times New Roman" w:cs="Times New Roman"/>
          </w:rPr>
          <w:t xml:space="preserve">DNA-binding </w:t>
        </w:r>
      </w:ins>
      <w:ins w:id="503" w:author="Guo Zhengyang" w:date="2023-03-12T15:09:00Z">
        <w:r w:rsidR="00851056">
          <w:rPr>
            <w:rFonts w:ascii="Times New Roman" w:hAnsi="Times New Roman" w:cs="Times New Roman"/>
          </w:rPr>
          <w:t>protein used as features</w:t>
        </w:r>
      </w:ins>
      <w:ins w:id="504" w:author="Guo Zhengyang" w:date="2023-03-12T15:10:00Z">
        <w:r w:rsidR="00851056">
          <w:rPr>
            <w:rFonts w:ascii="Times New Roman" w:hAnsi="Times New Roman" w:cs="Times New Roman"/>
          </w:rPr>
          <w:t xml:space="preserve"> of each base. On </w:t>
        </w:r>
      </w:ins>
      <w:ins w:id="505" w:author="Guo Zhengyang" w:date="2023-03-12T15:15:00Z">
        <w:r w:rsidR="00E34353">
          <w:rPr>
            <w:rFonts w:ascii="Times New Roman" w:hAnsi="Times New Roman" w:cs="Times New Roman"/>
          </w:rPr>
          <w:t>those silent regions</w:t>
        </w:r>
      </w:ins>
      <w:ins w:id="506" w:author="Guo Zhengyang" w:date="2023-03-12T15:10:00Z">
        <w:r w:rsidR="00851056">
          <w:rPr>
            <w:rFonts w:ascii="Times New Roman" w:hAnsi="Times New Roman" w:cs="Times New Roman"/>
          </w:rPr>
          <w:t xml:space="preserve">, </w:t>
        </w:r>
      </w:ins>
      <w:ins w:id="507" w:author="Guo Zhengyang" w:date="2023-03-12T15:11:00Z">
        <w:r w:rsidR="00851056">
          <w:rPr>
            <w:rFonts w:ascii="Times New Roman" w:hAnsi="Times New Roman" w:cs="Times New Roman"/>
          </w:rPr>
          <w:t xml:space="preserve">the most likely situation is that there is a strong DNA-protein binding protein signal or </w:t>
        </w:r>
      </w:ins>
      <w:ins w:id="508" w:author="Guo Zhengyang" w:date="2023-03-12T15:12:00Z">
        <w:r w:rsidR="00851056">
          <w:rPr>
            <w:rFonts w:ascii="Times New Roman" w:hAnsi="Times New Roman" w:cs="Times New Roman"/>
          </w:rPr>
          <w:t>exact the opposite situation</w:t>
        </w:r>
      </w:ins>
      <w:ins w:id="509" w:author="Guo Zhengyang" w:date="2023-03-12T15:11:00Z">
        <w:r w:rsidR="00851056">
          <w:rPr>
            <w:rFonts w:ascii="Times New Roman" w:hAnsi="Times New Roman" w:cs="Times New Roman"/>
          </w:rPr>
          <w:t xml:space="preserve"> (</w:t>
        </w:r>
      </w:ins>
      <w:ins w:id="510" w:author="Guo Zhengyang" w:date="2023-03-12T15:12:00Z">
        <w:r w:rsidR="00851056">
          <w:rPr>
            <w:rFonts w:ascii="Times New Roman" w:hAnsi="Times New Roman" w:cs="Times New Roman"/>
          </w:rPr>
          <w:t>Fig</w:t>
        </w:r>
      </w:ins>
      <w:ins w:id="511" w:author="Guo Zhengyang" w:date="2023-03-12T15:18:00Z">
        <w:r w:rsidR="00E34353">
          <w:rPr>
            <w:rFonts w:ascii="Times New Roman" w:hAnsi="Times New Roman" w:cs="Times New Roman"/>
          </w:rPr>
          <w:t>.</w:t>
        </w:r>
      </w:ins>
      <w:ins w:id="512" w:author="Guo Zhengyang" w:date="2023-03-12T15:12:00Z">
        <w:r w:rsidR="00851056">
          <w:rPr>
            <w:rFonts w:ascii="Times New Roman" w:hAnsi="Times New Roman" w:cs="Times New Roman"/>
          </w:rPr>
          <w:t>3</w:t>
        </w:r>
      </w:ins>
      <w:ins w:id="513" w:author="Guo Zhengyang" w:date="2023-03-12T15:11:00Z">
        <w:r w:rsidR="00851056">
          <w:rPr>
            <w:rFonts w:ascii="Times New Roman" w:hAnsi="Times New Roman" w:cs="Times New Roman"/>
          </w:rPr>
          <w:t>).</w:t>
        </w:r>
      </w:ins>
      <w:ins w:id="514" w:author="Guo Zhengyang" w:date="2023-03-12T15:12:00Z">
        <w:r w:rsidR="00851056">
          <w:rPr>
            <w:rFonts w:ascii="Times New Roman" w:hAnsi="Times New Roman" w:cs="Times New Roman"/>
          </w:rPr>
          <w:t xml:space="preserve"> The previou</w:t>
        </w:r>
      </w:ins>
      <w:ins w:id="515" w:author="Guo Zhengyang" w:date="2023-03-12T15:13:00Z">
        <w:r w:rsidR="00851056">
          <w:rPr>
            <w:rFonts w:ascii="Times New Roman" w:hAnsi="Times New Roman" w:cs="Times New Roman"/>
          </w:rPr>
          <w:t xml:space="preserve">s one can be understood as that the special region on genome is </w:t>
        </w:r>
        <w:r w:rsidR="00E34353">
          <w:rPr>
            <w:rFonts w:ascii="Times New Roman" w:hAnsi="Times New Roman" w:cs="Times New Roman"/>
          </w:rPr>
          <w:t>wrapp</w:t>
        </w:r>
      </w:ins>
      <w:ins w:id="516" w:author="Guo Zhengyang" w:date="2023-03-12T15:14:00Z">
        <w:r w:rsidR="00E34353">
          <w:rPr>
            <w:rFonts w:ascii="Times New Roman" w:hAnsi="Times New Roman" w:cs="Times New Roman"/>
          </w:rPr>
          <w:t xml:space="preserve">ed up with DNA-binding proteins, which made it hard to interact with outside substances. The second situation might be that </w:t>
        </w:r>
      </w:ins>
      <w:ins w:id="517" w:author="Guo Zhengyang" w:date="2023-03-12T15:15:00Z">
        <w:r w:rsidR="00E34353">
          <w:rPr>
            <w:rFonts w:ascii="Times New Roman" w:hAnsi="Times New Roman" w:cs="Times New Roman"/>
          </w:rPr>
          <w:t>the special region of genome has a super-coiled 3D structure, which made anything hard to be involved</w:t>
        </w:r>
      </w:ins>
      <w:ins w:id="518" w:author="Guo Zhengyang" w:date="2023-03-12T15:16:00Z">
        <w:r w:rsidR="00E34353">
          <w:rPr>
            <w:rFonts w:ascii="Times New Roman" w:hAnsi="Times New Roman" w:cs="Times New Roman"/>
          </w:rPr>
          <w:t>.</w:t>
        </w:r>
      </w:ins>
      <w:ins w:id="519" w:author="Guo Zhengyang" w:date="2023-03-12T15:15:00Z">
        <w:r w:rsidR="00E34353">
          <w:rPr>
            <w:rFonts w:ascii="Times New Roman" w:hAnsi="Times New Roman" w:cs="Times New Roman"/>
          </w:rPr>
          <w:t xml:space="preserve"> </w:t>
        </w:r>
      </w:ins>
      <w:ins w:id="520" w:author="Guo Zhengyang" w:date="2023-03-12T15:16:00Z">
        <w:r w:rsidR="00E34353">
          <w:rPr>
            <w:rFonts w:ascii="Times New Roman" w:hAnsi="Times New Roman" w:cs="Times New Roman"/>
          </w:rPr>
          <w:t xml:space="preserve"> However, according to the study, there are many DNA-binding proteins which made minor but important adjustment to the mutation probability of the bas</w:t>
        </w:r>
      </w:ins>
      <w:ins w:id="521" w:author="Guo Zhengyang" w:date="2023-03-12T15:17:00Z">
        <w:r w:rsidR="00E34353">
          <w:rPr>
            <w:rFonts w:ascii="Times New Roman" w:hAnsi="Times New Roman" w:cs="Times New Roman"/>
          </w:rPr>
          <w:t xml:space="preserve">e pairs with average mutation probability. (Fig.5 D) </w:t>
        </w:r>
      </w:ins>
      <w:r>
        <w:rPr>
          <w:rFonts w:ascii="Times New Roman" w:hAnsi="Times New Roman" w:cs="Times New Roman"/>
        </w:rPr>
        <w:t xml:space="preserve">To study the interaction between </w:t>
      </w:r>
      <m:oMath>
        <m:sSub>
          <m:sSubPr>
            <m:ctrlPr>
              <w:rPr>
                <w:rFonts w:ascii="Cambria Math" w:hAnsi="Cambria Math" w:cs="Times New Roman"/>
                <w:i/>
                <w:iCs/>
              </w:rPr>
            </m:ctrlPr>
          </m:sSubPr>
          <m:e>
            <m:r>
              <w:rPr>
                <w:rFonts w:ascii="Cambria Math" w:hAnsi="Cambria Math" w:cs="Times New Roman"/>
              </w:rPr>
              <m:t>P</m:t>
            </m:r>
          </m:e>
          <m:sub>
            <m:r>
              <w:rPr>
                <w:rFonts w:ascii="Cambria Math" w:hAnsi="Cambria Math" w:cs="Times New Roman"/>
              </w:rPr>
              <m:t>0</m:t>
            </m:r>
          </m:sub>
        </m:sSub>
      </m:oMath>
      <w:r>
        <w:rPr>
          <w:rFonts w:ascii="Times New Roman" w:hAnsi="Times New Roman" w:cs="Times New Roman" w:hint="eastAsia"/>
          <w:iCs/>
        </w:rPr>
        <w:t xml:space="preserve"> </w:t>
      </w:r>
      <w:r>
        <w:rPr>
          <w:rFonts w:ascii="Times New Roman" w:hAnsi="Times New Roman" w:cs="Times New Roman"/>
          <w:iCs/>
        </w:rPr>
        <w:t xml:space="preserve">and </w:t>
      </w:r>
      <m:oMath>
        <m:r>
          <w:rPr>
            <w:rFonts w:ascii="Cambria Math" w:hAnsi="Cambria Math" w:cs="Times New Roman"/>
          </w:rPr>
          <m:t>f</m:t>
        </m:r>
        <m:d>
          <m:dPr>
            <m:ctrlPr>
              <w:rPr>
                <w:rFonts w:ascii="Cambria Math" w:hAnsi="Cambria Math" w:cs="Times New Roman"/>
                <w:i/>
                <w:iCs/>
              </w:rPr>
            </m:ctrlPr>
          </m:dPr>
          <m:e>
            <m:r>
              <w:rPr>
                <w:rFonts w:ascii="Cambria Math" w:hAnsi="Cambria Math" w:cs="Times New Roman"/>
              </w:rPr>
              <m:t>x'</m:t>
            </m:r>
          </m:e>
        </m:d>
      </m:oMath>
      <w:r>
        <w:rPr>
          <w:rFonts w:ascii="Times New Roman" w:hAnsi="Times New Roman" w:cs="Times New Roman" w:hint="eastAsia"/>
          <w:iCs/>
        </w:rPr>
        <w:t>,</w:t>
      </w:r>
      <w:r>
        <w:rPr>
          <w:rFonts w:ascii="Times New Roman" w:hAnsi="Times New Roman" w:cs="Times New Roman"/>
          <w:iCs/>
        </w:rPr>
        <w:t xml:space="preserve"> a new model should be built to investigate this kind of interaction.</w:t>
      </w:r>
    </w:p>
    <w:p w14:paraId="43D6D1A1" w14:textId="77777777" w:rsidR="004763C3" w:rsidRDefault="004763C3" w:rsidP="00C52E46">
      <w:pPr>
        <w:rPr>
          <w:rFonts w:ascii="Times New Roman" w:hAnsi="Times New Roman" w:cs="Times New Roman"/>
          <w:iCs/>
        </w:rPr>
      </w:pPr>
    </w:p>
    <w:p w14:paraId="2334E276" w14:textId="1C314B39" w:rsidR="004763C3" w:rsidRDefault="004763C3" w:rsidP="00C52E46">
      <w:pPr>
        <w:rPr>
          <w:rFonts w:ascii="Times New Roman" w:hAnsi="Times New Roman" w:cs="Times New Roman"/>
          <w:iCs/>
        </w:rPr>
      </w:pPr>
      <w:r>
        <w:rPr>
          <w:rFonts w:ascii="Times New Roman" w:hAnsi="Times New Roman" w:cs="Times New Roman"/>
        </w:rPr>
        <w:t xml:space="preserve">There might </w:t>
      </w:r>
      <w:ins w:id="522" w:author="飯野　雄一" w:date="2023-01-19T13:31:00Z">
        <w:r w:rsidR="005B0FE4">
          <w:rPr>
            <w:rFonts w:ascii="Times New Roman" w:hAnsi="Times New Roman" w:cs="Times New Roman"/>
          </w:rPr>
          <w:t xml:space="preserve">be </w:t>
        </w:r>
      </w:ins>
      <w:r>
        <w:rPr>
          <w:rFonts w:ascii="Times New Roman" w:hAnsi="Times New Roman" w:cs="Times New Roman"/>
        </w:rPr>
        <w:t xml:space="preserve">features vital for the prediction of the high-frequency regions among those unselected features. </w:t>
      </w:r>
      <w:r w:rsidR="00A33972">
        <w:rPr>
          <w:rFonts w:ascii="Times New Roman" w:hAnsi="Times New Roman" w:cs="Times New Roman"/>
        </w:rPr>
        <w:t xml:space="preserve">Some </w:t>
      </w:r>
      <w:r>
        <w:rPr>
          <w:rFonts w:ascii="Times New Roman" w:hAnsi="Times New Roman" w:cs="Times New Roman"/>
        </w:rPr>
        <w:t xml:space="preserve">DNA-binding proteins </w:t>
      </w:r>
      <w:r w:rsidR="00A33972">
        <w:rPr>
          <w:rFonts w:ascii="Times New Roman" w:hAnsi="Times New Roman" w:cs="Times New Roman"/>
        </w:rPr>
        <w:t>interact</w:t>
      </w:r>
      <w:r>
        <w:rPr>
          <w:rFonts w:ascii="Times New Roman" w:hAnsi="Times New Roman" w:cs="Times New Roman"/>
        </w:rPr>
        <w:t xml:space="preserve"> with </w:t>
      </w:r>
      <w:r w:rsidR="00825E5F">
        <w:rPr>
          <w:rFonts w:ascii="Times New Roman" w:hAnsi="Times New Roman" w:cs="Times New Roman"/>
        </w:rPr>
        <w:t xml:space="preserve">particular </w:t>
      </w:r>
      <w:r>
        <w:rPr>
          <w:rFonts w:ascii="Times New Roman" w:hAnsi="Times New Roman" w:cs="Times New Roman"/>
        </w:rPr>
        <w:t>sequence motifs</w:t>
      </w:r>
      <w:ins w:id="523" w:author="飯野　雄一" w:date="2023-01-19T13:31:00Z">
        <w:r w:rsidR="005B0FE4">
          <w:rPr>
            <w:rFonts w:ascii="Times New Roman" w:hAnsi="Times New Roman" w:cs="Times New Roman"/>
          </w:rPr>
          <w:t xml:space="preserve"> </w:t>
        </w:r>
      </w:ins>
      <w:r>
        <w:rPr>
          <w:rFonts w:ascii="Times New Roman" w:hAnsi="Times New Roman" w:cs="Times New Roman"/>
          <w:noProof/>
        </w:rPr>
        <w:t xml:space="preserve">(Barrows </w:t>
      </w:r>
      <w:r>
        <w:rPr>
          <w:rFonts w:ascii="Times New Roman" w:hAnsi="Times New Roman" w:cs="Times New Roman"/>
          <w:noProof/>
        </w:rPr>
        <w:lastRenderedPageBreak/>
        <w:t>&amp; Van Dyke, 2023)</w:t>
      </w:r>
      <w:r>
        <w:rPr>
          <w:rFonts w:ascii="Times New Roman" w:hAnsi="Times New Roman" w:cs="Times New Roman"/>
        </w:rPr>
        <w:t xml:space="preserve">, </w:t>
      </w:r>
      <w:r w:rsidR="00A33972">
        <w:rPr>
          <w:rFonts w:ascii="Times New Roman" w:hAnsi="Times New Roman" w:cs="Times New Roman"/>
        </w:rPr>
        <w:t xml:space="preserve">and </w:t>
      </w:r>
      <w:r>
        <w:rPr>
          <w:rFonts w:ascii="Times New Roman" w:hAnsi="Times New Roman" w:cs="Times New Roman"/>
        </w:rPr>
        <w:t xml:space="preserve">transcription factors </w:t>
      </w:r>
      <w:r w:rsidR="00A33972">
        <w:rPr>
          <w:rFonts w:ascii="Times New Roman" w:hAnsi="Times New Roman" w:cs="Times New Roman"/>
        </w:rPr>
        <w:t>often</w:t>
      </w:r>
      <w:r>
        <w:rPr>
          <w:rFonts w:ascii="Times New Roman" w:hAnsi="Times New Roman" w:cs="Times New Roman"/>
        </w:rPr>
        <w:t xml:space="preserve"> bind to specific sequences</w:t>
      </w:r>
      <w:ins w:id="524" w:author="飯野　雄一" w:date="2023-01-19T13:31:00Z">
        <w:r w:rsidR="005B0FE4">
          <w:rPr>
            <w:rFonts w:ascii="Times New Roman" w:hAnsi="Times New Roman" w:cs="Times New Roman"/>
          </w:rPr>
          <w:t xml:space="preserve"> </w:t>
        </w:r>
      </w:ins>
      <w:r>
        <w:rPr>
          <w:rFonts w:ascii="Times New Roman" w:hAnsi="Times New Roman" w:cs="Times New Roman"/>
          <w:noProof/>
        </w:rPr>
        <w:t>(Lambert et al., 2018)</w:t>
      </w:r>
      <w:r>
        <w:rPr>
          <w:rFonts w:ascii="Times New Roman" w:hAnsi="Times New Roman" w:cs="Times New Roman"/>
        </w:rPr>
        <w:t xml:space="preserve">, competing or interacting with nucleosomes. This might be part of the interactions between the flanking sequences and </w:t>
      </w:r>
      <m:oMath>
        <m:r>
          <w:rPr>
            <w:rFonts w:ascii="Cambria Math" w:hAnsi="Cambria Math" w:cs="Times New Roman"/>
          </w:rPr>
          <m:t>f</m:t>
        </m:r>
        <m:d>
          <m:dPr>
            <m:ctrlPr>
              <w:rPr>
                <w:rFonts w:ascii="Cambria Math" w:hAnsi="Cambria Math" w:cs="Times New Roman"/>
                <w:i/>
                <w:iCs/>
              </w:rPr>
            </m:ctrlPr>
          </m:dPr>
          <m:e>
            <m:r>
              <w:rPr>
                <w:rFonts w:ascii="Cambria Math" w:hAnsi="Cambria Math" w:cs="Times New Roman"/>
              </w:rPr>
              <m:t>x'</m:t>
            </m:r>
          </m:e>
        </m:d>
      </m:oMath>
      <w:r w:rsidR="00442C43">
        <w:rPr>
          <w:rFonts w:ascii="Times New Roman" w:hAnsi="Times New Roman" w:cs="Times New Roman" w:hint="eastAsia"/>
        </w:rPr>
        <w:t xml:space="preserve"> </w:t>
      </w:r>
      <w:r w:rsidR="00442C43">
        <w:rPr>
          <w:rFonts w:ascii="Times New Roman" w:hAnsi="Times New Roman" w:cs="Times New Roman"/>
        </w:rPr>
        <w:t>in model II</w:t>
      </w:r>
      <w:r>
        <w:rPr>
          <w:rFonts w:ascii="Times New Roman" w:hAnsi="Times New Roman" w:cs="Times New Roman" w:hint="eastAsia"/>
          <w:iCs/>
        </w:rPr>
        <w:t>,</w:t>
      </w:r>
      <w:r>
        <w:rPr>
          <w:rFonts w:ascii="Times New Roman" w:hAnsi="Times New Roman" w:cs="Times New Roman"/>
          <w:iCs/>
        </w:rPr>
        <w:t xml:space="preserve"> which can be compensated by </w:t>
      </w:r>
      <w:r w:rsidR="00A33972">
        <w:rPr>
          <w:rFonts w:ascii="Times New Roman" w:hAnsi="Times New Roman" w:cs="Times New Roman"/>
          <w:iCs/>
        </w:rPr>
        <w:t>introducing</w:t>
      </w:r>
      <w:r>
        <w:rPr>
          <w:rFonts w:ascii="Times New Roman" w:hAnsi="Times New Roman" w:cs="Times New Roman"/>
          <w:iCs/>
        </w:rPr>
        <w:t xml:space="preserve"> more features into this model. In another word, the EMS mutation frequency as well as </w:t>
      </w:r>
      <w:del w:id="525" w:author="Guo Zhengyang" w:date="2023-03-12T15:21:00Z">
        <w:r w:rsidR="00A33972" w:rsidDel="00E34353">
          <w:rPr>
            <w:rFonts w:ascii="Times New Roman" w:hAnsi="Times New Roman" w:cs="Times New Roman"/>
            <w:iCs/>
          </w:rPr>
          <w:delText>epigenetic</w:delText>
        </w:r>
      </w:del>
      <w:ins w:id="526" w:author="Guo Zhengyang" w:date="2023-03-12T15:21:00Z">
        <w:r w:rsidR="00E34353">
          <w:rPr>
            <w:rFonts w:ascii="Times New Roman" w:hAnsi="Times New Roman" w:cs="Times New Roman"/>
            <w:iCs/>
          </w:rPr>
          <w:t>DNA-binding protein</w:t>
        </w:r>
      </w:ins>
      <w:r w:rsidR="00A33972">
        <w:rPr>
          <w:rFonts w:ascii="Times New Roman" w:hAnsi="Times New Roman" w:cs="Times New Roman"/>
          <w:iCs/>
        </w:rPr>
        <w:t xml:space="preserve"> features</w:t>
      </w:r>
      <w:r>
        <w:rPr>
          <w:rFonts w:ascii="Times New Roman" w:hAnsi="Times New Roman" w:cs="Times New Roman"/>
          <w:iCs/>
        </w:rPr>
        <w:t xml:space="preserve">, </w:t>
      </w:r>
      <w:r w:rsidR="00A33972">
        <w:rPr>
          <w:rFonts w:ascii="Times New Roman" w:hAnsi="Times New Roman" w:cs="Times New Roman"/>
          <w:iCs/>
        </w:rPr>
        <w:t>which could be discovered in further study</w:t>
      </w:r>
      <w:r w:rsidR="002D1D6E">
        <w:rPr>
          <w:rFonts w:ascii="Times New Roman" w:hAnsi="Times New Roman" w:cs="Times New Roman"/>
          <w:iCs/>
        </w:rPr>
        <w:t>,</w:t>
      </w:r>
      <w:r w:rsidR="00A33972">
        <w:rPr>
          <w:rFonts w:ascii="Times New Roman" w:hAnsi="Times New Roman" w:cs="Times New Roman"/>
          <w:iCs/>
        </w:rPr>
        <w:t xml:space="preserve"> </w:t>
      </w:r>
      <w:r>
        <w:rPr>
          <w:rFonts w:ascii="Times New Roman" w:hAnsi="Times New Roman" w:cs="Times New Roman"/>
          <w:iCs/>
        </w:rPr>
        <w:t xml:space="preserve">might have interaction with the </w:t>
      </w:r>
      <w:r w:rsidR="00A33972">
        <w:rPr>
          <w:rFonts w:ascii="Times New Roman" w:hAnsi="Times New Roman" w:cs="Times New Roman"/>
          <w:iCs/>
        </w:rPr>
        <w:t xml:space="preserve">local </w:t>
      </w:r>
      <w:r>
        <w:rPr>
          <w:rFonts w:ascii="Times New Roman" w:hAnsi="Times New Roman" w:cs="Times New Roman"/>
          <w:iCs/>
        </w:rPr>
        <w:t>DNA sequence</w:t>
      </w:r>
      <w:r w:rsidR="002D1D6E" w:rsidRPr="002D1D6E">
        <w:rPr>
          <w:rFonts w:ascii="Times New Roman" w:hAnsi="Times New Roman" w:cs="Times New Roman"/>
          <w:iCs/>
        </w:rPr>
        <w:t xml:space="preserve"> </w:t>
      </w:r>
      <w:r w:rsidR="002D1D6E">
        <w:rPr>
          <w:rFonts w:ascii="Times New Roman" w:hAnsi="Times New Roman" w:cs="Times New Roman"/>
          <w:iCs/>
        </w:rPr>
        <w:t>to some extent</w:t>
      </w:r>
      <w:r>
        <w:rPr>
          <w:rFonts w:ascii="Times New Roman" w:hAnsi="Times New Roman" w:cs="Times New Roman"/>
          <w:iCs/>
        </w:rPr>
        <w:t>.</w:t>
      </w:r>
    </w:p>
    <w:p w14:paraId="3EE07B98" w14:textId="77777777" w:rsidR="004763C3" w:rsidRPr="00EF7F4A" w:rsidRDefault="004763C3" w:rsidP="00C52E46">
      <w:pPr>
        <w:rPr>
          <w:rFonts w:ascii="Times New Roman" w:hAnsi="Times New Roman" w:cs="Times New Roman"/>
        </w:rPr>
      </w:pPr>
    </w:p>
    <w:p w14:paraId="44F24EEF" w14:textId="18230271" w:rsidR="004763C3" w:rsidRDefault="004763C3" w:rsidP="00C52E46">
      <w:pP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 xml:space="preserve">n the </w:t>
      </w:r>
      <w:r w:rsidR="002D1D6E">
        <w:rPr>
          <w:rFonts w:ascii="Times New Roman" w:hAnsi="Times New Roman" w:cs="Times New Roman"/>
        </w:rPr>
        <w:t xml:space="preserve">commonly used procedure of EMS </w:t>
      </w:r>
      <w:r>
        <w:rPr>
          <w:rFonts w:ascii="Times New Roman" w:hAnsi="Times New Roman" w:cs="Times New Roman"/>
        </w:rPr>
        <w:t xml:space="preserve">mutagenesis </w:t>
      </w:r>
      <w:r w:rsidR="002D1D6E">
        <w:rPr>
          <w:rFonts w:ascii="Times New Roman" w:hAnsi="Times New Roman" w:cs="Times New Roman"/>
        </w:rPr>
        <w:t>in</w:t>
      </w:r>
      <w:del w:id="527" w:author="飯野　雄一" w:date="2023-01-19T13:32:00Z">
        <w:r w:rsidR="002D1D6E" w:rsidDel="005B0FE4">
          <w:rPr>
            <w:rFonts w:ascii="Times New Roman" w:hAnsi="Times New Roman" w:cs="Times New Roman"/>
          </w:rPr>
          <w:delText xml:space="preserve"> </w:delText>
        </w:r>
      </w:del>
      <w:r>
        <w:rPr>
          <w:rFonts w:ascii="Times New Roman" w:hAnsi="Times New Roman" w:cs="Times New Roman"/>
        </w:rPr>
        <w:t xml:space="preserve"> </w:t>
      </w:r>
      <w:r w:rsidRPr="00747132">
        <w:rPr>
          <w:rFonts w:ascii="Times New Roman" w:hAnsi="Times New Roman" w:cs="Times New Roman"/>
          <w:i/>
        </w:rPr>
        <w:t>C. elegans</w:t>
      </w:r>
      <w:r>
        <w:rPr>
          <w:rFonts w:ascii="Times New Roman" w:hAnsi="Times New Roman" w:cs="Times New Roman"/>
        </w:rPr>
        <w:t xml:space="preserve">, synchronized L4 worms </w:t>
      </w:r>
      <w:r w:rsidR="002D1D6E">
        <w:rPr>
          <w:rFonts w:ascii="Times New Roman" w:hAnsi="Times New Roman" w:cs="Times New Roman"/>
        </w:rPr>
        <w:t>are mutagenized</w:t>
      </w:r>
      <w:r>
        <w:rPr>
          <w:rFonts w:ascii="Times New Roman" w:hAnsi="Times New Roman" w:cs="Times New Roman"/>
        </w:rPr>
        <w:t xml:space="preserve"> </w:t>
      </w:r>
      <w:r>
        <w:rPr>
          <w:rFonts w:ascii="Times New Roman" w:hAnsi="Times New Roman" w:cs="Times New Roman"/>
          <w:noProof/>
        </w:rPr>
        <w:t>(Kutscher &amp; Shaham, 2014)</w:t>
      </w:r>
      <w:r>
        <w:rPr>
          <w:rFonts w:ascii="Times New Roman" w:hAnsi="Times New Roman" w:cs="Times New Roman"/>
        </w:rPr>
        <w:t xml:space="preserve">. </w:t>
      </w:r>
      <w:del w:id="528" w:author="Guo Zhengyang" w:date="2023-03-12T15:21:00Z">
        <w:r w:rsidR="00783767" w:rsidDel="00E34353">
          <w:rPr>
            <w:rFonts w:ascii="Times New Roman" w:hAnsi="Times New Roman" w:cs="Times New Roman"/>
          </w:rPr>
          <w:delText>E</w:delText>
        </w:r>
        <w:r w:rsidDel="00E34353">
          <w:rPr>
            <w:rFonts w:ascii="Times New Roman" w:hAnsi="Times New Roman" w:cs="Times New Roman"/>
          </w:rPr>
          <w:delText>pigenetic</w:delText>
        </w:r>
      </w:del>
      <w:ins w:id="529" w:author="Guo Zhengyang" w:date="2023-03-12T15:21:00Z">
        <w:r w:rsidR="00E34353">
          <w:rPr>
            <w:rFonts w:ascii="Times New Roman" w:hAnsi="Times New Roman" w:cs="Times New Roman"/>
          </w:rPr>
          <w:t>DNA-binding protein</w:t>
        </w:r>
      </w:ins>
      <w:r>
        <w:rPr>
          <w:rFonts w:ascii="Times New Roman" w:hAnsi="Times New Roman" w:cs="Times New Roman"/>
        </w:rPr>
        <w:t xml:space="preserve"> features </w:t>
      </w:r>
      <w:r w:rsidR="00783767">
        <w:rPr>
          <w:rFonts w:ascii="Times New Roman" w:hAnsi="Times New Roman" w:cs="Times New Roman"/>
        </w:rPr>
        <w:t xml:space="preserve">used in the current study were </w:t>
      </w:r>
      <w:r>
        <w:rPr>
          <w:rFonts w:ascii="Times New Roman" w:hAnsi="Times New Roman" w:cs="Times New Roman"/>
        </w:rPr>
        <w:t xml:space="preserve">collected from different </w:t>
      </w:r>
      <w:r w:rsidR="002D1D6E">
        <w:rPr>
          <w:rFonts w:ascii="Times New Roman" w:hAnsi="Times New Roman" w:cs="Times New Roman"/>
        </w:rPr>
        <w:t xml:space="preserve">developmental </w:t>
      </w:r>
      <w:r>
        <w:rPr>
          <w:rFonts w:ascii="Times New Roman" w:hAnsi="Times New Roman" w:cs="Times New Roman"/>
        </w:rPr>
        <w:t>stage</w:t>
      </w:r>
      <w:r w:rsidR="002D1D6E">
        <w:rPr>
          <w:rFonts w:ascii="Times New Roman" w:hAnsi="Times New Roman" w:cs="Times New Roman"/>
        </w:rPr>
        <w:t>s</w:t>
      </w:r>
      <w:r>
        <w:rPr>
          <w:rFonts w:ascii="Times New Roman" w:hAnsi="Times New Roman" w:cs="Times New Roman"/>
        </w:rPr>
        <w:t xml:space="preserve"> from early embryo to 4</w:t>
      </w:r>
      <w:ins w:id="530" w:author="飯野　雄一" w:date="2023-01-19T13:33:00Z">
        <w:r w:rsidR="005B0FE4">
          <w:rPr>
            <w:rFonts w:ascii="Times New Roman" w:hAnsi="Times New Roman" w:cs="Times New Roman"/>
          </w:rPr>
          <w:t>-</w:t>
        </w:r>
      </w:ins>
      <w:del w:id="531" w:author="飯野　雄一" w:date="2023-01-19T13:33:00Z">
        <w:r w:rsidDel="005B0FE4">
          <w:rPr>
            <w:rFonts w:ascii="Times New Roman" w:hAnsi="Times New Roman" w:cs="Times New Roman"/>
          </w:rPr>
          <w:delText xml:space="preserve"> </w:delText>
        </w:r>
      </w:del>
      <w:del w:id="532" w:author="飯野　雄一" w:date="2023-01-19T13:32:00Z">
        <w:r w:rsidDel="005B0FE4">
          <w:rPr>
            <w:rFonts w:ascii="Times New Roman" w:hAnsi="Times New Roman" w:cs="Times New Roman"/>
          </w:rPr>
          <w:delText>D</w:delText>
        </w:r>
      </w:del>
      <w:ins w:id="533" w:author="飯野　雄一" w:date="2023-01-19T13:32:00Z">
        <w:r w:rsidR="005B0FE4">
          <w:rPr>
            <w:rFonts w:ascii="Times New Roman" w:hAnsi="Times New Roman" w:cs="Times New Roman"/>
          </w:rPr>
          <w:t>d</w:t>
        </w:r>
      </w:ins>
      <w:r>
        <w:rPr>
          <w:rFonts w:ascii="Times New Roman" w:hAnsi="Times New Roman" w:cs="Times New Roman"/>
        </w:rPr>
        <w:t>ay young adult</w:t>
      </w:r>
      <w:r w:rsidR="00783767">
        <w:rPr>
          <w:rFonts w:ascii="Times New Roman" w:hAnsi="Times New Roman" w:cs="Times New Roman"/>
        </w:rPr>
        <w:t>,</w:t>
      </w:r>
      <w:r>
        <w:rPr>
          <w:rFonts w:ascii="Times New Roman" w:hAnsi="Times New Roman" w:cs="Times New Roman"/>
        </w:rPr>
        <w:t xml:space="preserve"> </w:t>
      </w:r>
      <w:r w:rsidR="00783767">
        <w:rPr>
          <w:rFonts w:ascii="Times New Roman" w:hAnsi="Times New Roman" w:cs="Times New Roman"/>
        </w:rPr>
        <w:t xml:space="preserve">therefore </w:t>
      </w:r>
      <w:r>
        <w:rPr>
          <w:rFonts w:ascii="Times New Roman" w:hAnsi="Times New Roman" w:cs="Times New Roman"/>
        </w:rPr>
        <w:t xml:space="preserve">some </w:t>
      </w:r>
      <w:ins w:id="534" w:author="飯野　雄一" w:date="2023-01-19T13:33:00Z">
        <w:r w:rsidR="005B0FE4">
          <w:rPr>
            <w:rFonts w:ascii="Times New Roman" w:hAnsi="Times New Roman" w:cs="Times New Roman"/>
          </w:rPr>
          <w:t xml:space="preserve">of these </w:t>
        </w:r>
      </w:ins>
      <w:r w:rsidR="00783767">
        <w:rPr>
          <w:rFonts w:ascii="Times New Roman" w:hAnsi="Times New Roman" w:cs="Times New Roman"/>
        </w:rPr>
        <w:t xml:space="preserve">would not represent the state of </w:t>
      </w:r>
      <w:r>
        <w:rPr>
          <w:rFonts w:ascii="Times New Roman" w:hAnsi="Times New Roman" w:cs="Times New Roman"/>
        </w:rPr>
        <w:t>germ cells</w:t>
      </w:r>
      <w:ins w:id="535" w:author="飯野　雄一" w:date="2023-01-19T13:34:00Z">
        <w:r w:rsidR="005B0FE4">
          <w:rPr>
            <w:rFonts w:ascii="Times New Roman" w:hAnsi="Times New Roman" w:cs="Times New Roman"/>
          </w:rPr>
          <w:t xml:space="preserve"> (which </w:t>
        </w:r>
      </w:ins>
      <w:ins w:id="536" w:author="飯野　雄一" w:date="2023-01-19T13:35:00Z">
        <w:r w:rsidR="00143255">
          <w:rPr>
            <w:rFonts w:ascii="Times New Roman" w:hAnsi="Times New Roman" w:cs="Times New Roman"/>
          </w:rPr>
          <w:t>expand</w:t>
        </w:r>
      </w:ins>
      <w:ins w:id="537" w:author="飯野　雄一" w:date="2023-01-19T13:34:00Z">
        <w:r w:rsidR="005B0FE4">
          <w:rPr>
            <w:rFonts w:ascii="Times New Roman" w:hAnsi="Times New Roman" w:cs="Times New Roman"/>
          </w:rPr>
          <w:t xml:space="preserve"> </w:t>
        </w:r>
        <w:r w:rsidR="00143255">
          <w:rPr>
            <w:rFonts w:ascii="Times New Roman" w:hAnsi="Times New Roman" w:cs="Times New Roman"/>
          </w:rPr>
          <w:t>in late larval stages</w:t>
        </w:r>
        <w:r w:rsidR="005B0FE4">
          <w:rPr>
            <w:rFonts w:ascii="Times New Roman" w:hAnsi="Times New Roman" w:cs="Times New Roman"/>
          </w:rPr>
          <w:t>)</w:t>
        </w:r>
      </w:ins>
      <w:r>
        <w:rPr>
          <w:rFonts w:ascii="Times New Roman" w:hAnsi="Times New Roman" w:cs="Times New Roman"/>
        </w:rPr>
        <w:t xml:space="preserve">. However, </w:t>
      </w:r>
      <w:r w:rsidR="007353C6">
        <w:rPr>
          <w:rFonts w:ascii="Times New Roman" w:hAnsi="Times New Roman" w:cs="Times New Roman"/>
        </w:rPr>
        <w:t xml:space="preserve">by using these </w:t>
      </w:r>
      <w:del w:id="538" w:author="Guo Zhengyang" w:date="2023-03-12T15:21:00Z">
        <w:r w:rsidR="007353C6" w:rsidDel="00E34353">
          <w:rPr>
            <w:rFonts w:ascii="Times New Roman" w:hAnsi="Times New Roman" w:cs="Times New Roman"/>
          </w:rPr>
          <w:delText>epigenetic</w:delText>
        </w:r>
      </w:del>
      <w:ins w:id="539" w:author="Guo Zhengyang" w:date="2023-03-12T15:21:00Z">
        <w:r w:rsidR="00E34353">
          <w:rPr>
            <w:rFonts w:ascii="Times New Roman" w:hAnsi="Times New Roman" w:cs="Times New Roman"/>
          </w:rPr>
          <w:t>DNA-binding protein</w:t>
        </w:r>
      </w:ins>
      <w:r w:rsidR="007353C6">
        <w:rPr>
          <w:rFonts w:ascii="Times New Roman" w:hAnsi="Times New Roman" w:cs="Times New Roman"/>
        </w:rPr>
        <w:t xml:space="preserve"> data </w:t>
      </w:r>
      <w:r>
        <w:rPr>
          <w:rFonts w:ascii="Times New Roman" w:hAnsi="Times New Roman" w:cs="Times New Roman"/>
        </w:rPr>
        <w:t xml:space="preserve">the </w:t>
      </w:r>
      <w:r w:rsidR="007353C6">
        <w:rPr>
          <w:rFonts w:ascii="Times New Roman" w:hAnsi="Times New Roman" w:cs="Times New Roman"/>
        </w:rPr>
        <w:t xml:space="preserve">model successfully predicted mutation probability </w:t>
      </w:r>
      <w:r>
        <w:rPr>
          <w:rFonts w:ascii="Times New Roman" w:hAnsi="Times New Roman" w:cs="Times New Roman"/>
        </w:rPr>
        <w:t xml:space="preserve">in a good resolution and accuracy, </w:t>
      </w:r>
      <w:r w:rsidR="007353C6">
        <w:rPr>
          <w:rFonts w:ascii="Times New Roman" w:hAnsi="Times New Roman" w:cs="Times New Roman"/>
        </w:rPr>
        <w:t xml:space="preserve">suggesting a possibility </w:t>
      </w:r>
      <w:r>
        <w:rPr>
          <w:rFonts w:ascii="Times New Roman" w:hAnsi="Times New Roman" w:cs="Times New Roman"/>
        </w:rPr>
        <w:t xml:space="preserve">that the chromosome status in germ cells might be </w:t>
      </w:r>
      <w:r w:rsidR="007353C6">
        <w:rPr>
          <w:rFonts w:ascii="Times New Roman" w:hAnsi="Times New Roman" w:cs="Times New Roman"/>
        </w:rPr>
        <w:t xml:space="preserve">estimated </w:t>
      </w:r>
      <w:r>
        <w:rPr>
          <w:rFonts w:ascii="Times New Roman" w:hAnsi="Times New Roman" w:cs="Times New Roman"/>
        </w:rPr>
        <w:t>based on the non-germ-cell data</w:t>
      </w:r>
      <w:r w:rsidR="00442C43">
        <w:rPr>
          <w:rFonts w:ascii="Times New Roman" w:hAnsi="Times New Roman" w:cs="Times New Roman"/>
        </w:rPr>
        <w:t xml:space="preserve">. </w:t>
      </w:r>
      <w:commentRangeStart w:id="540"/>
      <w:r w:rsidR="00442C43">
        <w:rPr>
          <w:rFonts w:ascii="Times New Roman" w:hAnsi="Times New Roman" w:cs="Times New Roman"/>
        </w:rPr>
        <w:t>Also, unc-62-YA showed a better importance value during the permutation importance evaluation than other unc-62 datasets, suggesting that young adult might be the stage with DNA-binding protein distribution close to the germ cells.</w:t>
      </w:r>
      <w:commentRangeEnd w:id="540"/>
      <w:r w:rsidR="00143255">
        <w:rPr>
          <w:rStyle w:val="af0"/>
        </w:rPr>
        <w:commentReference w:id="540"/>
      </w:r>
    </w:p>
    <w:p w14:paraId="1ECB0310" w14:textId="77777777" w:rsidR="004763C3" w:rsidRPr="007353C6" w:rsidRDefault="004763C3" w:rsidP="00C52E46">
      <w:pPr>
        <w:rPr>
          <w:rFonts w:ascii="Times New Roman" w:hAnsi="Times New Roman" w:cs="Times New Roman"/>
        </w:rPr>
      </w:pPr>
    </w:p>
    <w:p w14:paraId="6D41474A" w14:textId="77777777" w:rsidR="004763C3" w:rsidRDefault="004763C3" w:rsidP="00C52E46">
      <w:pPr>
        <w:rPr>
          <w:rFonts w:ascii="Times New Roman" w:hAnsi="Times New Roman" w:cs="Times New Roman"/>
        </w:rPr>
      </w:pPr>
    </w:p>
    <w:p w14:paraId="7C58D0D9" w14:textId="77777777" w:rsidR="004763C3" w:rsidRPr="00747132" w:rsidRDefault="004763C3" w:rsidP="00C52E46">
      <w:pPr>
        <w:rPr>
          <w:rFonts w:ascii="Times New Roman" w:eastAsia="Yu Mincho" w:hAnsi="Times New Roman" w:cs="Times New Roman"/>
          <w:b/>
          <w:bCs/>
          <w:lang w:eastAsia="ja-JP"/>
        </w:rPr>
      </w:pPr>
      <w:r w:rsidRPr="00747132">
        <w:rPr>
          <w:rFonts w:ascii="Times New Roman" w:eastAsia="Yu Mincho" w:hAnsi="Times New Roman" w:cs="Times New Roman"/>
          <w:b/>
          <w:bCs/>
          <w:lang w:eastAsia="ja-JP"/>
        </w:rPr>
        <w:t>Reference</w:t>
      </w:r>
    </w:p>
    <w:p w14:paraId="7651157B"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Altmann, A., Toloşi, L., Sander, O., &amp; Lengauer, T. (2010). Permutation importance: a corrected feature importance measure. </w:t>
      </w:r>
      <w:r w:rsidRPr="00747132">
        <w:rPr>
          <w:rFonts w:ascii="Times New Roman" w:hAnsi="Times New Roman" w:cs="Times New Roman"/>
          <w:i/>
        </w:rPr>
        <w:t>Bioinformatics, 26</w:t>
      </w:r>
      <w:r w:rsidRPr="00747132">
        <w:rPr>
          <w:rFonts w:ascii="Times New Roman" w:hAnsi="Times New Roman" w:cs="Times New Roman"/>
        </w:rPr>
        <w:t>(10), 1340-1347. doi:10.1093/bioinformatics/btq134</w:t>
      </w:r>
    </w:p>
    <w:p w14:paraId="1FB20B3E"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Arnold, A. R., &amp; Barton, J. K. (2013). DNA protection by the bacterial ferritin Dps via DNA charge transport. </w:t>
      </w:r>
      <w:r w:rsidRPr="00747132">
        <w:rPr>
          <w:rFonts w:ascii="Times New Roman" w:hAnsi="Times New Roman" w:cs="Times New Roman"/>
          <w:i/>
        </w:rPr>
        <w:t>J Am Chem Soc, 135</w:t>
      </w:r>
      <w:r w:rsidRPr="00747132">
        <w:rPr>
          <w:rFonts w:ascii="Times New Roman" w:hAnsi="Times New Roman" w:cs="Times New Roman"/>
        </w:rPr>
        <w:t>(42), 15726-15729. doi:10.1021/ja408760w</w:t>
      </w:r>
    </w:p>
    <w:p w14:paraId="0C66113C"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Barrows, J. K., &amp; Van Dyke, M. W. (2023). Using Restriction Endonuclease, Protection, Selection, and Amplification to Identify Preferred DNA-Binding Sequences of Microbial Transcription Factors. </w:t>
      </w:r>
      <w:r w:rsidRPr="00747132">
        <w:rPr>
          <w:rFonts w:ascii="Times New Roman" w:hAnsi="Times New Roman" w:cs="Times New Roman"/>
          <w:i/>
        </w:rPr>
        <w:t>Microbiol Spectr</w:t>
      </w:r>
      <w:r w:rsidRPr="00747132">
        <w:rPr>
          <w:rFonts w:ascii="Times New Roman" w:hAnsi="Times New Roman" w:cs="Times New Roman"/>
        </w:rPr>
        <w:t>, e0439722. doi:10.1128/spectrum.04397-22</w:t>
      </w:r>
    </w:p>
    <w:p w14:paraId="42AFD7C1"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Bowater, R. P., Bohálová, N., &amp; Brázda, V. (2022). Interaction of Proteins with Inverted Repeats and Cruciform Structures in Nucleic Acids. </w:t>
      </w:r>
      <w:r w:rsidRPr="00747132">
        <w:rPr>
          <w:rFonts w:ascii="Times New Roman" w:hAnsi="Times New Roman" w:cs="Times New Roman"/>
          <w:i/>
        </w:rPr>
        <w:t>Int J Mol Sci, 23</w:t>
      </w:r>
      <w:r w:rsidRPr="00747132">
        <w:rPr>
          <w:rFonts w:ascii="Times New Roman" w:hAnsi="Times New Roman" w:cs="Times New Roman"/>
        </w:rPr>
        <w:t>(11). doi:10.3390/ijms23116171</w:t>
      </w:r>
    </w:p>
    <w:p w14:paraId="6EF4E05A"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Breiman, L. (2001). Random Forests. </w:t>
      </w:r>
      <w:r w:rsidRPr="00747132">
        <w:rPr>
          <w:rFonts w:ascii="Times New Roman" w:hAnsi="Times New Roman" w:cs="Times New Roman"/>
          <w:i/>
        </w:rPr>
        <w:t>Machine Learning, 45</w:t>
      </w:r>
      <w:r w:rsidRPr="00747132">
        <w:rPr>
          <w:rFonts w:ascii="Times New Roman" w:hAnsi="Times New Roman" w:cs="Times New Roman"/>
        </w:rPr>
        <w:t>, 5-32. doi:10.1023/A:1018054314350</w:t>
      </w:r>
    </w:p>
    <w:p w14:paraId="434FC359"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Brenner, S. (1974). The genetics of Caenorhabditis elegans. </w:t>
      </w:r>
      <w:r w:rsidRPr="00747132">
        <w:rPr>
          <w:rFonts w:ascii="Times New Roman" w:hAnsi="Times New Roman" w:cs="Times New Roman"/>
          <w:i/>
        </w:rPr>
        <w:t>Genetics, 77</w:t>
      </w:r>
      <w:r w:rsidRPr="00747132">
        <w:rPr>
          <w:rFonts w:ascii="Times New Roman" w:hAnsi="Times New Roman" w:cs="Times New Roman"/>
        </w:rPr>
        <w:t>(1), 71-94. doi:10.1093/genetics/77.1.71</w:t>
      </w:r>
    </w:p>
    <w:p w14:paraId="66060179"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Cheesman, H. K., Feinbaum, R. L., Thekkiniath, J., Dowen, R. H., Conery, A. L., &amp; Pukkila-Worley, R. (2016). Aberrant Activation of p38 MAP Kinase-Dependent Innate Immune Responses Is Toxic to Caenorhabditis elegans. </w:t>
      </w:r>
      <w:r w:rsidRPr="00747132">
        <w:rPr>
          <w:rFonts w:ascii="Times New Roman" w:hAnsi="Times New Roman" w:cs="Times New Roman"/>
          <w:i/>
        </w:rPr>
        <w:t>G3 (Bethesda), 6</w:t>
      </w:r>
      <w:r w:rsidRPr="00747132">
        <w:rPr>
          <w:rFonts w:ascii="Times New Roman" w:hAnsi="Times New Roman" w:cs="Times New Roman"/>
        </w:rPr>
        <w:t>(3), 541-549. doi:10.1534/g3.115.025650</w:t>
      </w:r>
    </w:p>
    <w:p w14:paraId="0F737E7D"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Cho, J. Y., Choi, T. W., Kim, S. H., Ahnn, J., &amp; Lee, S. K. (2021). Morphological Characterization of small, dumpy, and long Phenotypes in Caenorhabditis elegans. </w:t>
      </w:r>
      <w:r w:rsidRPr="00747132">
        <w:rPr>
          <w:rFonts w:ascii="Times New Roman" w:hAnsi="Times New Roman" w:cs="Times New Roman"/>
          <w:i/>
        </w:rPr>
        <w:t>Mol Cells, 44</w:t>
      </w:r>
      <w:r w:rsidRPr="00747132">
        <w:rPr>
          <w:rFonts w:ascii="Times New Roman" w:hAnsi="Times New Roman" w:cs="Times New Roman"/>
        </w:rPr>
        <w:t>(3), 160-167. doi:10.14348/molcells.2021.2236</w:t>
      </w:r>
    </w:p>
    <w:p w14:paraId="5CC83ABB"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Doitsidou, M., Jarriault, S., &amp; Poole, R. J. (2016). Next-Generation Sequencing-Based Approaches for Mutation Mapping and Identification in Caenorhabditis elegans. </w:t>
      </w:r>
      <w:r w:rsidRPr="00747132">
        <w:rPr>
          <w:rFonts w:ascii="Times New Roman" w:hAnsi="Times New Roman" w:cs="Times New Roman"/>
          <w:i/>
        </w:rPr>
        <w:t>Genetics, 204</w:t>
      </w:r>
      <w:r w:rsidRPr="00747132">
        <w:rPr>
          <w:rFonts w:ascii="Times New Roman" w:hAnsi="Times New Roman" w:cs="Times New Roman"/>
        </w:rPr>
        <w:t>(2), 451-474. doi:10.1534/genetics.115.186197</w:t>
      </w:r>
    </w:p>
    <w:p w14:paraId="0881F00E"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Doitsidou, M., Poole, R. J., Sarin, S., Bigelow, H., &amp; Hobert, O. (2010). C. elegans mutant identification with a one-step whole-genome-sequencing and SNP mapping strategy. </w:t>
      </w:r>
      <w:r w:rsidRPr="00747132">
        <w:rPr>
          <w:rFonts w:ascii="Times New Roman" w:hAnsi="Times New Roman" w:cs="Times New Roman"/>
          <w:i/>
        </w:rPr>
        <w:t>PLoS One, 5</w:t>
      </w:r>
      <w:r w:rsidRPr="00747132">
        <w:rPr>
          <w:rFonts w:ascii="Times New Roman" w:hAnsi="Times New Roman" w:cs="Times New Roman"/>
        </w:rPr>
        <w:t>(11), e15435. doi:10.1371/journal.pone.0015435</w:t>
      </w:r>
    </w:p>
    <w:p w14:paraId="7BE2ED93"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lastRenderedPageBreak/>
        <w:t xml:space="preserve">Drake, J. W., &amp; Baltz, R. H. (1976). The biochemistry of mutagenesis. </w:t>
      </w:r>
      <w:r w:rsidRPr="00747132">
        <w:rPr>
          <w:rFonts w:ascii="Times New Roman" w:hAnsi="Times New Roman" w:cs="Times New Roman"/>
          <w:i/>
        </w:rPr>
        <w:t>Annu Rev Biochem, 45</w:t>
      </w:r>
      <w:r w:rsidRPr="00747132">
        <w:rPr>
          <w:rFonts w:ascii="Times New Roman" w:hAnsi="Times New Roman" w:cs="Times New Roman"/>
        </w:rPr>
        <w:t>, 11-37. doi:10.1146/annurev.bi.45.070176.000303</w:t>
      </w:r>
    </w:p>
    <w:p w14:paraId="4BC10BD9"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Flibotte, S., Edgley, M. L., Chaudhry, I., Taylor, J., Neil, S. E., Rogula, A., . . . Moerman, D. G. (2010). Whole-genome profiling of mutagenesis in Caenorhabditis elegans. </w:t>
      </w:r>
      <w:r w:rsidRPr="00747132">
        <w:rPr>
          <w:rFonts w:ascii="Times New Roman" w:hAnsi="Times New Roman" w:cs="Times New Roman"/>
          <w:i/>
        </w:rPr>
        <w:t>Genetics, 185</w:t>
      </w:r>
      <w:r w:rsidRPr="00747132">
        <w:rPr>
          <w:rFonts w:ascii="Times New Roman" w:hAnsi="Times New Roman" w:cs="Times New Roman"/>
        </w:rPr>
        <w:t>(2), 431-441. doi:10.1534/genetics.110.116616</w:t>
      </w:r>
    </w:p>
    <w:p w14:paraId="47F06FF4"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Hillier, L. W., Marth, G. T., Quinlan, A. R., Dooling, D., Fewell, G., Barnett, D., . . . Mardis, E. R. (2008). Whole-genome sequencing and variant discovery in C. elegans. </w:t>
      </w:r>
      <w:r w:rsidRPr="00747132">
        <w:rPr>
          <w:rFonts w:ascii="Times New Roman" w:hAnsi="Times New Roman" w:cs="Times New Roman"/>
          <w:i/>
        </w:rPr>
        <w:t>Nat Methods, 5</w:t>
      </w:r>
      <w:r w:rsidRPr="00747132">
        <w:rPr>
          <w:rFonts w:ascii="Times New Roman" w:hAnsi="Times New Roman" w:cs="Times New Roman"/>
        </w:rPr>
        <w:t>(2), 183-188. doi:10.1038/nmeth.1179</w:t>
      </w:r>
    </w:p>
    <w:p w14:paraId="6E03C199"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Ike, Y., Tomioka, M., &amp; Iino, Y. (2022). Involvement of HECT-type E3 ubiquitin ligase genes in salt chemotaxis learning in Caenorhabditis elegans. </w:t>
      </w:r>
      <w:r w:rsidRPr="00747132">
        <w:rPr>
          <w:rFonts w:ascii="Times New Roman" w:hAnsi="Times New Roman" w:cs="Times New Roman"/>
          <w:i/>
        </w:rPr>
        <w:t>Genetics, 220</w:t>
      </w:r>
      <w:r w:rsidRPr="00747132">
        <w:rPr>
          <w:rFonts w:ascii="Times New Roman" w:hAnsi="Times New Roman" w:cs="Times New Roman"/>
        </w:rPr>
        <w:t>(4). doi:10.1093/genetics/iyac025</w:t>
      </w:r>
    </w:p>
    <w:p w14:paraId="2127023F"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An integrated encyclopedia of DNA elements in the human genome. (2012). </w:t>
      </w:r>
      <w:r w:rsidRPr="00747132">
        <w:rPr>
          <w:rFonts w:ascii="Times New Roman" w:hAnsi="Times New Roman" w:cs="Times New Roman"/>
          <w:i/>
        </w:rPr>
        <w:t>Nature, 489</w:t>
      </w:r>
      <w:r w:rsidRPr="00747132">
        <w:rPr>
          <w:rFonts w:ascii="Times New Roman" w:hAnsi="Times New Roman" w:cs="Times New Roman"/>
        </w:rPr>
        <w:t>(7414), 57-74. doi:10.1038/nature11247</w:t>
      </w:r>
    </w:p>
    <w:p w14:paraId="708DE182"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Joseph, B. B., Blouin, N. A., &amp; Fay, D. S. (2018). Use of a Sibling Subtraction Method for Identifying Causal Mutations in Caenorhabditis elegans by Whole-Genome Sequencing. </w:t>
      </w:r>
      <w:r w:rsidRPr="00747132">
        <w:rPr>
          <w:rFonts w:ascii="Times New Roman" w:hAnsi="Times New Roman" w:cs="Times New Roman"/>
          <w:i/>
        </w:rPr>
        <w:t>G3 (Bethesda), 8</w:t>
      </w:r>
      <w:r w:rsidRPr="00747132">
        <w:rPr>
          <w:rFonts w:ascii="Times New Roman" w:hAnsi="Times New Roman" w:cs="Times New Roman"/>
        </w:rPr>
        <w:t>(2), 669-678. doi:10.1534/g3.117.300135</w:t>
      </w:r>
    </w:p>
    <w:p w14:paraId="0E112207"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Kutscher, L. M., &amp; Shaham, S. (2014). Forward and reverse mutagenesis in C. elegans. </w:t>
      </w:r>
      <w:r w:rsidRPr="00747132">
        <w:rPr>
          <w:rFonts w:ascii="Times New Roman" w:hAnsi="Times New Roman" w:cs="Times New Roman"/>
          <w:i/>
        </w:rPr>
        <w:t>WormBook</w:t>
      </w:r>
      <w:r w:rsidRPr="00747132">
        <w:rPr>
          <w:rFonts w:ascii="Times New Roman" w:hAnsi="Times New Roman" w:cs="Times New Roman"/>
        </w:rPr>
        <w:t>, 1-26. doi:10.1895/wormbook.1.167.1</w:t>
      </w:r>
    </w:p>
    <w:p w14:paraId="42532C4D"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Lambert, S. A., Jolma, A., Campitelli, L. F., Das, P. K., Yin, Y., Albu, M., . . . Weirauch, M. T. (2018). The Human Transcription Factors. </w:t>
      </w:r>
      <w:r w:rsidRPr="00747132">
        <w:rPr>
          <w:rFonts w:ascii="Times New Roman" w:hAnsi="Times New Roman" w:cs="Times New Roman"/>
          <w:i/>
        </w:rPr>
        <w:t>Cell, 175</w:t>
      </w:r>
      <w:r w:rsidRPr="00747132">
        <w:rPr>
          <w:rFonts w:ascii="Times New Roman" w:hAnsi="Times New Roman" w:cs="Times New Roman"/>
        </w:rPr>
        <w:t>(2), 598-599. doi:10.1016/j.cell.2018.09.045</w:t>
      </w:r>
    </w:p>
    <w:p w14:paraId="0BD763F0"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Minevich, G., Park, D. S., Blankenberg, D., Poole, R. J., &amp; Hobert, O. (2012). CloudMap: a cloud-based pipeline for analysis of mutant genome sequences. </w:t>
      </w:r>
      <w:r w:rsidRPr="00747132">
        <w:rPr>
          <w:rFonts w:ascii="Times New Roman" w:hAnsi="Times New Roman" w:cs="Times New Roman"/>
          <w:i/>
        </w:rPr>
        <w:t>Genetics, 192</w:t>
      </w:r>
      <w:r w:rsidRPr="00747132">
        <w:rPr>
          <w:rFonts w:ascii="Times New Roman" w:hAnsi="Times New Roman" w:cs="Times New Roman"/>
        </w:rPr>
        <w:t>(4), 1249-1269. doi:10.1534/genetics.112.144204</w:t>
      </w:r>
    </w:p>
    <w:p w14:paraId="6121991F"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Mohammad, A., &amp; Jha, S. (2022). Epimutations and Their Effect on Chromatin Organization: Exciting Avenues for Cancer Treatment. </w:t>
      </w:r>
      <w:r w:rsidRPr="00747132">
        <w:rPr>
          <w:rFonts w:ascii="Times New Roman" w:hAnsi="Times New Roman" w:cs="Times New Roman"/>
          <w:i/>
        </w:rPr>
        <w:t>Cancers (Basel), 15</w:t>
      </w:r>
      <w:r w:rsidRPr="00747132">
        <w:rPr>
          <w:rFonts w:ascii="Times New Roman" w:hAnsi="Times New Roman" w:cs="Times New Roman"/>
        </w:rPr>
        <w:t>(1). doi:10.3390/cancers15010215</w:t>
      </w:r>
    </w:p>
    <w:p w14:paraId="60FC172C"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Muers, M. (2011). Functional genomics: the modENCODE guide to the genome. </w:t>
      </w:r>
      <w:r w:rsidRPr="00747132">
        <w:rPr>
          <w:rFonts w:ascii="Times New Roman" w:hAnsi="Times New Roman" w:cs="Times New Roman"/>
          <w:i/>
        </w:rPr>
        <w:t>Nat Rev Genet, 12</w:t>
      </w:r>
      <w:r w:rsidRPr="00747132">
        <w:rPr>
          <w:rFonts w:ascii="Times New Roman" w:hAnsi="Times New Roman" w:cs="Times New Roman"/>
        </w:rPr>
        <w:t>(2), 80. doi:10.1038/nrg2942</w:t>
      </w:r>
    </w:p>
    <w:p w14:paraId="4211D5D1"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Sarin, S., Bertrand, V., Bigelow, H., Boyanov, A., Doitsidou, M., Poole, R. J., . . . Hobert, O. (2010). Analysis of multiple ethyl methanesulfonate-mutagenized Caenorhabditis elegans strains by whole-genome sequencing. </w:t>
      </w:r>
      <w:r w:rsidRPr="00747132">
        <w:rPr>
          <w:rFonts w:ascii="Times New Roman" w:hAnsi="Times New Roman" w:cs="Times New Roman"/>
          <w:i/>
        </w:rPr>
        <w:t>Genetics, 185</w:t>
      </w:r>
      <w:r w:rsidRPr="00747132">
        <w:rPr>
          <w:rFonts w:ascii="Times New Roman" w:hAnsi="Times New Roman" w:cs="Times New Roman"/>
        </w:rPr>
        <w:t>(2), 417-430. doi:10.1534/genetics.110.116319</w:t>
      </w:r>
    </w:p>
    <w:p w14:paraId="41447CCE"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Sarin, S., Prabhu, S., O'Meara, M. M., Pe'er, I., &amp; Hobert, O. (2008). Caenorhabditis elegans mutant allele identification by whole-genome sequencing. </w:t>
      </w:r>
      <w:r w:rsidRPr="00747132">
        <w:rPr>
          <w:rFonts w:ascii="Times New Roman" w:hAnsi="Times New Roman" w:cs="Times New Roman"/>
          <w:i/>
        </w:rPr>
        <w:t>Nat Methods, 5</w:t>
      </w:r>
      <w:r w:rsidRPr="00747132">
        <w:rPr>
          <w:rFonts w:ascii="Times New Roman" w:hAnsi="Times New Roman" w:cs="Times New Roman"/>
        </w:rPr>
        <w:t>(10), 865-867. doi:10.1038/nmeth.1249</w:t>
      </w:r>
    </w:p>
    <w:p w14:paraId="7B74C86B"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Sonnichsen, B., Koski, L. B., Walsh, A., Marschall, P., Neumann, B., Brehm, M., . . . Echeverri, C. J. (2005). Full-genome RNAi profiling of early embryogenesis in Caenorhabditis elegans. </w:t>
      </w:r>
      <w:r w:rsidRPr="00747132">
        <w:rPr>
          <w:rFonts w:ascii="Times New Roman" w:hAnsi="Times New Roman" w:cs="Times New Roman"/>
          <w:i/>
        </w:rPr>
        <w:t>Nature, 434</w:t>
      </w:r>
      <w:r w:rsidRPr="00747132">
        <w:rPr>
          <w:rFonts w:ascii="Times New Roman" w:hAnsi="Times New Roman" w:cs="Times New Roman"/>
        </w:rPr>
        <w:t>(7032), 462-469. doi:10.1038/nature03353</w:t>
      </w:r>
    </w:p>
    <w:p w14:paraId="4A39AC0E" w14:textId="77777777" w:rsidR="004763C3" w:rsidRPr="00747132" w:rsidRDefault="004763C3" w:rsidP="00C52E46">
      <w:pPr>
        <w:pStyle w:val="EndNoteBibliography"/>
        <w:ind w:left="720" w:hanging="720"/>
        <w:rPr>
          <w:rFonts w:ascii="Times New Roman" w:hAnsi="Times New Roman" w:cs="Times New Roman"/>
        </w:rPr>
      </w:pPr>
      <w:r w:rsidRPr="00747132">
        <w:rPr>
          <w:rFonts w:ascii="Times New Roman" w:hAnsi="Times New Roman" w:cs="Times New Roman"/>
        </w:rPr>
        <w:t xml:space="preserve">Vergara, I. A., Tarailo-Graovac, M., Frech, C., Wang, J., Qin, Z., Zhang, T., . . . Chen, N. (2014). Genome-wide variations in a natural isolate of the nematode Caenorhabditis elegans. </w:t>
      </w:r>
      <w:r w:rsidRPr="00747132">
        <w:rPr>
          <w:rFonts w:ascii="Times New Roman" w:hAnsi="Times New Roman" w:cs="Times New Roman"/>
          <w:i/>
        </w:rPr>
        <w:t>BMC Genomics, 15</w:t>
      </w:r>
      <w:r w:rsidRPr="00747132">
        <w:rPr>
          <w:rFonts w:ascii="Times New Roman" w:hAnsi="Times New Roman" w:cs="Times New Roman"/>
        </w:rPr>
        <w:t>, 255. doi:10.1186/1471-2164-15-255</w:t>
      </w:r>
    </w:p>
    <w:p w14:paraId="2349ECF8" w14:textId="6CA01A8B" w:rsidR="00F647DE" w:rsidRDefault="004763C3" w:rsidP="00747132">
      <w:pPr>
        <w:pStyle w:val="EndNoteBibliography"/>
        <w:ind w:left="720" w:hanging="720"/>
      </w:pPr>
      <w:r w:rsidRPr="00747132">
        <w:rPr>
          <w:rFonts w:ascii="Times New Roman" w:hAnsi="Times New Roman" w:cs="Times New Roman"/>
        </w:rPr>
        <w:t xml:space="preserve">Wicks, S. R., Yeh, R. T., Gish, W. R., Waterston, R. H., &amp; Plasterk, R. H. (2001). Rapid gene mapping in Caenorhabditis elegans using a high density polymorphism map. </w:t>
      </w:r>
      <w:r w:rsidRPr="00747132">
        <w:rPr>
          <w:rFonts w:ascii="Times New Roman" w:hAnsi="Times New Roman" w:cs="Times New Roman"/>
          <w:i/>
        </w:rPr>
        <w:t>Nat Genet, 28</w:t>
      </w:r>
      <w:r w:rsidRPr="00747132">
        <w:rPr>
          <w:rFonts w:ascii="Times New Roman" w:hAnsi="Times New Roman" w:cs="Times New Roman"/>
        </w:rPr>
        <w:t>(2), 160-164. doi:10.1038/88878</w:t>
      </w:r>
    </w:p>
    <w:p w14:paraId="7AC30629" w14:textId="77777777" w:rsidR="00F647DE" w:rsidRPr="00747132" w:rsidRDefault="00F647DE" w:rsidP="00F647DE">
      <w:pPr>
        <w:pStyle w:val="EndNoteBibliography"/>
        <w:ind w:left="720" w:hanging="720"/>
        <w:rPr>
          <w:rFonts w:ascii="Times New Roman" w:hAnsi="Times New Roman" w:cs="Times New Roman"/>
        </w:rPr>
      </w:pPr>
      <w:r w:rsidRPr="00747132">
        <w:rPr>
          <w:rFonts w:ascii="Times New Roman" w:hAnsi="Times New Roman" w:cs="Times New Roman"/>
        </w:rPr>
        <w:fldChar w:fldCharType="begin"/>
      </w:r>
      <w:r w:rsidRPr="00747132">
        <w:rPr>
          <w:rFonts w:ascii="Times New Roman" w:hAnsi="Times New Roman" w:cs="Times New Roman"/>
        </w:rPr>
        <w:instrText xml:space="preserve"> ADDIN EN.REFLIST </w:instrText>
      </w:r>
      <w:r w:rsidRPr="00747132">
        <w:rPr>
          <w:rFonts w:ascii="Times New Roman" w:hAnsi="Times New Roman" w:cs="Times New Roman"/>
        </w:rPr>
        <w:fldChar w:fldCharType="separate"/>
      </w:r>
      <w:r w:rsidRPr="00747132">
        <w:rPr>
          <w:rFonts w:ascii="Times New Roman" w:hAnsi="Times New Roman" w:cs="Times New Roman"/>
        </w:rPr>
        <w:t xml:space="preserve">Zhu, Q., Fu, Y., Li, L., Liu, C. H., &amp; Zhang, L. (2021). The functions and regulation of Otubains in protein homeostasis and diseases. </w:t>
      </w:r>
      <w:r w:rsidRPr="00747132">
        <w:rPr>
          <w:rFonts w:ascii="Times New Roman" w:hAnsi="Times New Roman" w:cs="Times New Roman"/>
          <w:i/>
        </w:rPr>
        <w:t>Ageing Res Rev, 67</w:t>
      </w:r>
      <w:r w:rsidRPr="00747132">
        <w:rPr>
          <w:rFonts w:ascii="Times New Roman" w:hAnsi="Times New Roman" w:cs="Times New Roman"/>
        </w:rPr>
        <w:t>, 101303. doi:10.1016/j.arr.2021.101303</w:t>
      </w:r>
    </w:p>
    <w:p w14:paraId="55548B63" w14:textId="172988DD" w:rsidR="008E3376" w:rsidRDefault="00F647DE">
      <w:r w:rsidRPr="00747132">
        <w:rPr>
          <w:rFonts w:ascii="Times New Roman" w:hAnsi="Times New Roman" w:cs="Times New Roman"/>
        </w:rPr>
        <w:fldChar w:fldCharType="end"/>
      </w:r>
    </w:p>
    <w:sectPr w:rsidR="008E3376">
      <w:footerReference w:type="default" r:id="rId4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9" w:author="飯野　雄一" w:date="2023-01-18T13:12:00Z" w:initials="飯野　雄一">
    <w:p w14:paraId="01776C06" w14:textId="5D117213" w:rsidR="00AD032A" w:rsidRDefault="00AD032A">
      <w:pPr>
        <w:pStyle w:val="af1"/>
      </w:pPr>
      <w:r>
        <w:rPr>
          <w:rStyle w:val="af0"/>
        </w:rPr>
        <w:annotationRef/>
      </w:r>
      <w:r>
        <w:rPr>
          <w:rFonts w:hint="eastAsia"/>
        </w:rPr>
        <w:t>T</w:t>
      </w:r>
      <w:r>
        <w:t xml:space="preserve">his sentence is very long and better be </w:t>
      </w:r>
      <w:proofErr w:type="spellStart"/>
      <w:r>
        <w:t>splitted</w:t>
      </w:r>
      <w:proofErr w:type="spellEnd"/>
      <w:r>
        <w:t>.</w:t>
      </w:r>
    </w:p>
  </w:comment>
  <w:comment w:id="30" w:author="飯野　雄一" w:date="2023-01-18T13:47:00Z" w:initials="飯野　雄一">
    <w:p w14:paraId="6BA6A8AF" w14:textId="3813091F" w:rsidR="00AD032A" w:rsidRDefault="00AD032A" w:rsidP="005B2903">
      <w:pPr>
        <w:pStyle w:val="af1"/>
      </w:pPr>
      <w:r>
        <w:rPr>
          <w:rStyle w:val="af0"/>
        </w:rPr>
        <w:annotationRef/>
      </w:r>
      <w:r>
        <w:t>May be also used for model plants, I guess.</w:t>
      </w:r>
    </w:p>
  </w:comment>
  <w:comment w:id="33" w:author="飯野　雄一" w:date="2023-01-18T13:49:00Z" w:initials="飯野　雄一">
    <w:p w14:paraId="4C593E2F" w14:textId="1320E6C9" w:rsidR="00AD032A" w:rsidRDefault="00AD032A">
      <w:pPr>
        <w:pStyle w:val="af1"/>
      </w:pPr>
      <w:r>
        <w:rPr>
          <w:rStyle w:val="af0"/>
        </w:rPr>
        <w:annotationRef/>
      </w:r>
      <w:r>
        <w:rPr>
          <w:rFonts w:hint="eastAsia"/>
        </w:rPr>
        <w:t>B</w:t>
      </w:r>
      <w:r>
        <w:t>acteria that appear later in this sentence is not an animal.</w:t>
      </w:r>
    </w:p>
  </w:comment>
  <w:comment w:id="43" w:author="飯野　雄一" w:date="2023-01-18T15:09:00Z" w:initials="飯野　雄一">
    <w:p w14:paraId="0720451A" w14:textId="371D86C9" w:rsidR="00AD032A" w:rsidRDefault="00AD032A">
      <w:pPr>
        <w:pStyle w:val="af1"/>
        <w:rPr>
          <w:lang w:eastAsia="ja-JP"/>
        </w:rPr>
      </w:pPr>
      <w:r>
        <w:rPr>
          <w:rStyle w:val="af0"/>
        </w:rPr>
        <w:annotationRef/>
      </w:r>
      <w:r>
        <w:rPr>
          <w:rFonts w:hint="eastAsia"/>
          <w:lang w:eastAsia="ja-JP"/>
        </w:rPr>
        <w:t>「無意味」というのはあまり学術的でないですし、検出される（</w:t>
      </w:r>
      <w:r>
        <w:rPr>
          <w:lang w:eastAsia="ja-JP"/>
        </w:rPr>
        <w:t>detected</w:t>
      </w:r>
      <w:r>
        <w:rPr>
          <w:rFonts w:hint="eastAsia"/>
          <w:lang w:eastAsia="ja-JP"/>
        </w:rPr>
        <w:t>）ことが難しい理由なのではなく、変異がたくさん存在するためどれが大事かわからないことが問題だと思います。たとえば"</w:t>
      </w:r>
      <w:r>
        <w:rPr>
          <w:lang w:eastAsia="ja-JP"/>
        </w:rPr>
        <w:t xml:space="preserve">many </w:t>
      </w:r>
      <w:r>
        <w:rPr>
          <w:rFonts w:hint="eastAsia"/>
          <w:lang w:eastAsia="ja-JP"/>
        </w:rPr>
        <w:t>s</w:t>
      </w:r>
      <w:r>
        <w:rPr>
          <w:lang w:eastAsia="ja-JP"/>
        </w:rPr>
        <w:t>ilent mutations also exis</w:t>
      </w:r>
      <w:r>
        <w:rPr>
          <w:rFonts w:hint="eastAsia"/>
          <w:lang w:eastAsia="ja-JP"/>
        </w:rPr>
        <w:t>t</w:t>
      </w:r>
      <w:r>
        <w:rPr>
          <w:lang w:eastAsia="ja-JP"/>
        </w:rPr>
        <w:t>"</w:t>
      </w:r>
      <w:r>
        <w:rPr>
          <w:rFonts w:hint="eastAsia"/>
          <w:lang w:eastAsia="ja-JP"/>
        </w:rPr>
        <w:t>のような言い方がいいんじゃないでしょうか。</w:t>
      </w:r>
    </w:p>
  </w:comment>
  <w:comment w:id="47" w:author="飯野　雄一" w:date="2023-01-18T16:14:00Z" w:initials="飯野　雄一">
    <w:p w14:paraId="07A7DBFF" w14:textId="36FD7751" w:rsidR="00AD032A" w:rsidRDefault="00AD032A">
      <w:pPr>
        <w:pStyle w:val="af1"/>
        <w:rPr>
          <w:lang w:eastAsia="ja-JP"/>
        </w:rPr>
      </w:pPr>
      <w:r>
        <w:rPr>
          <w:rStyle w:val="af0"/>
        </w:rPr>
        <w:annotationRef/>
      </w:r>
      <w:r>
        <w:rPr>
          <w:rFonts w:hint="eastAsia"/>
          <w:lang w:eastAsia="ja-JP"/>
        </w:rPr>
        <w:t>w</w:t>
      </w:r>
      <w:r>
        <w:rPr>
          <w:lang w:eastAsia="ja-JP"/>
        </w:rPr>
        <w:t>e</w:t>
      </w:r>
      <w:r>
        <w:rPr>
          <w:rFonts w:hint="eastAsia"/>
          <w:lang w:eastAsia="ja-JP"/>
        </w:rPr>
        <w:t>か</w:t>
      </w:r>
      <w:r>
        <w:rPr>
          <w:lang w:eastAsia="ja-JP"/>
        </w:rPr>
        <w:t>one</w:t>
      </w:r>
      <w:r>
        <w:rPr>
          <w:rFonts w:hint="eastAsia"/>
          <w:lang w:eastAsia="ja-JP"/>
        </w:rPr>
        <w:t>の方がよさそうに思います。</w:t>
      </w:r>
    </w:p>
  </w:comment>
  <w:comment w:id="57" w:author="飯野　雄一" w:date="2023-01-18T18:27:00Z" w:initials="飯野　雄一">
    <w:p w14:paraId="1352BB15" w14:textId="342A3B00" w:rsidR="00AD032A" w:rsidRDefault="00AD032A">
      <w:pPr>
        <w:pStyle w:val="af1"/>
        <w:rPr>
          <w:lang w:eastAsia="ja-JP"/>
        </w:rPr>
      </w:pPr>
      <w:r>
        <w:rPr>
          <w:rStyle w:val="af0"/>
        </w:rPr>
        <w:annotationRef/>
      </w:r>
      <w:r>
        <w:rPr>
          <w:rFonts w:hint="eastAsia"/>
        </w:rPr>
        <w:t>"</w:t>
      </w:r>
      <w:r w:rsidRPr="000D3889">
        <w:rPr>
          <w:rFonts w:ascii="Times New Roman" w:hAnsi="Times New Roman" w:cs="Times New Roman"/>
        </w:rPr>
        <w:t xml:space="preserve"> </w:t>
      </w:r>
      <w:r>
        <w:rPr>
          <w:rFonts w:ascii="Times New Roman" w:hAnsi="Times New Roman" w:cs="Times New Roman"/>
        </w:rPr>
        <w:t>with limited number of mutants</w:t>
      </w:r>
      <w:r>
        <w:rPr>
          <w:rStyle w:val="af0"/>
        </w:rPr>
        <w:annotationRef/>
      </w:r>
      <w:r>
        <w:t>"</w:t>
      </w:r>
      <w:r>
        <w:rPr>
          <w:rFonts w:hint="eastAsia"/>
          <w:lang w:eastAsia="ja-JP"/>
        </w:rPr>
        <w:t>の意味がわかりませんでした。どうして少数の変異体では複数</w:t>
      </w:r>
      <w:r>
        <w:rPr>
          <w:lang w:eastAsia="ja-JP"/>
        </w:rPr>
        <w:t>allele</w:t>
      </w:r>
      <w:r>
        <w:rPr>
          <w:rFonts w:hint="eastAsia"/>
          <w:lang w:eastAsia="ja-JP"/>
        </w:rPr>
        <w:t xml:space="preserve">が取れないのでしょうか？　</w:t>
      </w:r>
      <w:r>
        <w:rPr>
          <w:lang w:eastAsia="ja-JP"/>
        </w:rPr>
        <w:t>multiple allele</w:t>
      </w:r>
      <w:r>
        <w:rPr>
          <w:rFonts w:hint="eastAsia"/>
          <w:lang w:eastAsia="ja-JP"/>
        </w:rPr>
        <w:t xml:space="preserve">はひとつの遺伝子に対して？　</w:t>
      </w:r>
      <w:r>
        <w:rPr>
          <w:rFonts w:hint="eastAsia"/>
          <w:lang w:eastAsia="ja-JP"/>
        </w:rPr>
        <w:t>方法の問題ではないと思います。だとすると、"</w:t>
      </w:r>
      <w:r>
        <w:rPr>
          <w:lang w:eastAsia="ja-JP"/>
        </w:rPr>
        <w:t xml:space="preserve">if </w:t>
      </w:r>
      <w:proofErr w:type="spellStart"/>
      <w:r>
        <w:rPr>
          <w:lang w:eastAsia="ja-JP"/>
        </w:rPr>
        <w:t>RIL</w:t>
      </w:r>
      <w:proofErr w:type="spellEnd"/>
      <w:r>
        <w:rPr>
          <w:lang w:eastAsia="ja-JP"/>
        </w:rPr>
        <w:t>-based mapping is performed one by one"</w:t>
      </w:r>
      <w:r>
        <w:rPr>
          <w:rFonts w:hint="eastAsia"/>
          <w:lang w:eastAsia="ja-JP"/>
        </w:rPr>
        <w:t>または単に</w:t>
      </w:r>
      <w:r>
        <w:rPr>
          <w:lang w:eastAsia="ja-JP"/>
        </w:rPr>
        <w:t>"</w:t>
      </w:r>
      <w:r w:rsidRPr="00C50CB4">
        <w:rPr>
          <w:rFonts w:ascii="Times New Roman" w:hAnsi="Times New Roman" w:cs="Times New Roman"/>
          <w:lang w:eastAsia="ja-JP"/>
        </w:rPr>
        <w:t xml:space="preserve"> </w:t>
      </w:r>
      <w:r>
        <w:rPr>
          <w:rFonts w:ascii="Times New Roman" w:hAnsi="Times New Roman" w:cs="Times New Roman"/>
          <w:lang w:eastAsia="ja-JP"/>
        </w:rPr>
        <w:t>making it impossible to obtain multiple alleles at a time</w:t>
      </w:r>
      <w:r>
        <w:rPr>
          <w:lang w:eastAsia="ja-JP"/>
        </w:rPr>
        <w:t xml:space="preserve"> "</w:t>
      </w:r>
      <w:r>
        <w:rPr>
          <w:rFonts w:hint="eastAsia"/>
          <w:lang w:eastAsia="ja-JP"/>
        </w:rPr>
        <w:t>で止めてもいいんじゃないでしょうか。</w:t>
      </w:r>
    </w:p>
  </w:comment>
  <w:comment w:id="62" w:author="飯野　雄一" w:date="2023-01-18T21:34:00Z" w:initials="飯野　雄一">
    <w:p w14:paraId="2A04035F" w14:textId="2B955CE8" w:rsidR="00AD032A" w:rsidRDefault="00AD032A">
      <w:pPr>
        <w:pStyle w:val="af1"/>
        <w:rPr>
          <w:lang w:eastAsia="ja-JP"/>
        </w:rPr>
      </w:pPr>
      <w:r>
        <w:rPr>
          <w:rStyle w:val="af0"/>
        </w:rPr>
        <w:annotationRef/>
      </w:r>
      <w:r>
        <w:rPr>
          <w:lang w:eastAsia="ja-JP"/>
        </w:rPr>
        <w:t>Materials and Methods</w:t>
      </w:r>
      <w:r>
        <w:rPr>
          <w:rFonts w:hint="eastAsia"/>
          <w:lang w:eastAsia="ja-JP"/>
        </w:rPr>
        <w:t>と複数にするのが普通ですが、、、。</w:t>
      </w:r>
    </w:p>
  </w:comment>
  <w:comment w:id="68" w:author="飯野　雄一" w:date="2023-01-18T18:37:00Z" w:initials="飯野　雄一">
    <w:p w14:paraId="6DB4A7AE" w14:textId="25C20FF8" w:rsidR="00AD032A" w:rsidRDefault="00AD032A">
      <w:pPr>
        <w:pStyle w:val="af1"/>
        <w:rPr>
          <w:lang w:eastAsia="ja-JP"/>
        </w:rPr>
      </w:pPr>
      <w:r>
        <w:rPr>
          <w:rStyle w:val="af0"/>
        </w:rPr>
        <w:annotationRef/>
      </w:r>
      <w:r>
        <w:rPr>
          <w:rFonts w:hint="eastAsia"/>
          <w:lang w:eastAsia="ja-JP"/>
        </w:rPr>
        <w:t>普通の文法に従っていないので文の構造がよくわかりません。</w:t>
      </w:r>
    </w:p>
  </w:comment>
  <w:comment w:id="113" w:author="飯野　雄一" w:date="2023-01-18T18:39:00Z" w:initials="飯野　雄一">
    <w:p w14:paraId="5FE4CDA3" w14:textId="685B33E4" w:rsidR="00AD032A" w:rsidRDefault="00AD032A">
      <w:pPr>
        <w:pStyle w:val="af1"/>
        <w:rPr>
          <w:lang w:eastAsia="ja-JP"/>
        </w:rPr>
      </w:pPr>
      <w:r>
        <w:rPr>
          <w:rStyle w:val="af0"/>
        </w:rPr>
        <w:annotationRef/>
      </w:r>
      <w:r>
        <w:rPr>
          <w:rFonts w:hint="eastAsia"/>
          <w:lang w:eastAsia="ja-JP"/>
        </w:rPr>
        <w:t>c</w:t>
      </w:r>
      <w:r>
        <w:rPr>
          <w:lang w:eastAsia="ja-JP"/>
        </w:rPr>
        <w:t>onvolved? convolution of?</w:t>
      </w:r>
    </w:p>
  </w:comment>
  <w:comment w:id="114" w:author="飯野　雄一" w:date="2023-01-18T21:48:00Z" w:initials="飯野　雄一">
    <w:p w14:paraId="0BA419CE" w14:textId="73CE775E" w:rsidR="00AD032A" w:rsidRDefault="00AD032A">
      <w:pPr>
        <w:pStyle w:val="af1"/>
        <w:rPr>
          <w:lang w:eastAsia="ja-JP"/>
        </w:rPr>
      </w:pPr>
      <w:r>
        <w:rPr>
          <w:rStyle w:val="af0"/>
        </w:rPr>
        <w:annotationRef/>
      </w:r>
      <w:r>
        <w:rPr>
          <w:rFonts w:hint="eastAsia"/>
          <w:lang w:eastAsia="ja-JP"/>
        </w:rPr>
        <w:t>R</w:t>
      </w:r>
      <w:r>
        <w:rPr>
          <w:lang w:eastAsia="ja-JP"/>
        </w:rPr>
        <w:t>andom forest regressor</w:t>
      </w:r>
      <w:r>
        <w:rPr>
          <w:rFonts w:hint="eastAsia"/>
          <w:lang w:eastAsia="ja-JP"/>
        </w:rPr>
        <w:t>のモデリングをどう実施したか書かれていないようですが。何を説明変数として何を目的変数としたか、</w:t>
      </w:r>
      <w:r>
        <w:rPr>
          <w:lang w:eastAsia="ja-JP"/>
        </w:rPr>
        <w:t>Model I</w:t>
      </w:r>
      <w:r>
        <w:rPr>
          <w:rFonts w:hint="eastAsia"/>
          <w:lang w:eastAsia="ja-JP"/>
        </w:rPr>
        <w:t>と</w:t>
      </w:r>
      <w:r>
        <w:rPr>
          <w:lang w:eastAsia="ja-JP"/>
        </w:rPr>
        <w:t>Model II</w:t>
      </w:r>
      <w:r>
        <w:rPr>
          <w:rFonts w:hint="eastAsia"/>
          <w:lang w:eastAsia="ja-JP"/>
        </w:rPr>
        <w:t>でそれがどうちがうか、</w:t>
      </w:r>
      <w:r>
        <w:rPr>
          <w:lang w:eastAsia="ja-JP"/>
        </w:rPr>
        <w:t>tree</w:t>
      </w:r>
      <w:r>
        <w:rPr>
          <w:rFonts w:hint="eastAsia"/>
          <w:lang w:eastAsia="ja-JP"/>
        </w:rPr>
        <w:t>の数をいくつにしたか、などいろいろ書くべきことがあると思います。</w:t>
      </w:r>
    </w:p>
  </w:comment>
  <w:comment w:id="115" w:author="飯野　雄一" w:date="2023-01-18T18:42:00Z" w:initials="飯野　雄一">
    <w:p w14:paraId="0DE28E98" w14:textId="061F26D4" w:rsidR="00AD032A" w:rsidRDefault="00AD032A">
      <w:pPr>
        <w:pStyle w:val="af1"/>
        <w:rPr>
          <w:lang w:eastAsia="ja-JP"/>
        </w:rPr>
      </w:pPr>
      <w:r>
        <w:rPr>
          <w:rStyle w:val="af0"/>
        </w:rPr>
        <w:annotationRef/>
      </w:r>
      <w:r>
        <w:rPr>
          <w:rFonts w:hint="eastAsia"/>
          <w:lang w:eastAsia="ja-JP"/>
        </w:rPr>
        <w:t>この文は言い方が逆な気がします。遺伝子の率を各</w:t>
      </w:r>
      <w:r>
        <w:rPr>
          <w:lang w:eastAsia="ja-JP"/>
        </w:rPr>
        <w:t>base</w:t>
      </w:r>
      <w:r>
        <w:rPr>
          <w:rFonts w:hint="eastAsia"/>
          <w:lang w:eastAsia="ja-JP"/>
        </w:rPr>
        <w:t>の値から計算したのでは？</w:t>
      </w:r>
    </w:p>
  </w:comment>
  <w:comment w:id="118" w:author="飯野　雄一" w:date="2023-01-18T18:47:00Z" w:initials="飯野　雄一">
    <w:p w14:paraId="1C9887D9" w14:textId="3F769B62" w:rsidR="00AD032A" w:rsidRDefault="00AD032A">
      <w:pPr>
        <w:pStyle w:val="af1"/>
        <w:rPr>
          <w:lang w:eastAsia="ja-JP"/>
        </w:rPr>
      </w:pPr>
      <w:r>
        <w:rPr>
          <w:rStyle w:val="af0"/>
        </w:rPr>
        <w:annotationRef/>
      </w:r>
      <w:r>
        <w:rPr>
          <w:rFonts w:hint="eastAsia"/>
          <w:lang w:eastAsia="ja-JP"/>
        </w:rPr>
        <w:t>E</w:t>
      </w:r>
      <w:r>
        <w:rPr>
          <w:lang w:eastAsia="ja-JP"/>
        </w:rPr>
        <w:t>(x)</w:t>
      </w:r>
      <w:r>
        <w:rPr>
          <w:rFonts w:hint="eastAsia"/>
          <w:lang w:eastAsia="ja-JP"/>
        </w:rPr>
        <w:t>だけの話であれば</w:t>
      </w:r>
      <w:r>
        <w:rPr>
          <w:lang w:eastAsia="ja-JP"/>
        </w:rPr>
        <w:t>binomial distribution</w:t>
      </w:r>
      <w:r>
        <w:rPr>
          <w:rFonts w:hint="eastAsia"/>
          <w:lang w:eastAsia="ja-JP"/>
        </w:rPr>
        <w:t>かどうかは関係ないのでは。</w:t>
      </w:r>
    </w:p>
  </w:comment>
  <w:comment w:id="142" w:author="飯野　雄一" w:date="2023-01-18T18:54:00Z" w:initials="飯野　雄一">
    <w:p w14:paraId="5B6B6926" w14:textId="6AC7C719" w:rsidR="00AD032A" w:rsidRDefault="00AD032A">
      <w:pPr>
        <w:pStyle w:val="af1"/>
        <w:rPr>
          <w:lang w:eastAsia="ja-JP"/>
        </w:rPr>
      </w:pPr>
      <w:r>
        <w:rPr>
          <w:rStyle w:val="af0"/>
        </w:rPr>
        <w:annotationRef/>
      </w:r>
      <w:r>
        <w:rPr>
          <w:lang w:eastAsia="ja-JP"/>
        </w:rPr>
        <w:t>α0</w:t>
      </w:r>
      <w:r>
        <w:rPr>
          <w:rFonts w:hint="eastAsia"/>
          <w:lang w:eastAsia="ja-JP"/>
        </w:rPr>
        <w:t>が同じデータはどれとどれでしょうか？　変異体のスクリーニングごとでしたでしょうか。</w:t>
      </w:r>
      <w:r>
        <w:rPr>
          <w:lang w:eastAsia="ja-JP"/>
        </w:rPr>
        <w:t>experimental error</w:t>
      </w:r>
      <w:r>
        <w:rPr>
          <w:rFonts w:hint="eastAsia"/>
          <w:lang w:eastAsia="ja-JP"/>
        </w:rPr>
        <w:t>というとどういうレベルのエラーを言っているのかがわかりません。もっと別の呼び方はないでしょうか。</w:t>
      </w:r>
      <w:r>
        <w:rPr>
          <w:lang w:eastAsia="ja-JP"/>
        </w:rPr>
        <w:t>dataset bias</w:t>
      </w:r>
      <w:r>
        <w:rPr>
          <w:rFonts w:hint="eastAsia"/>
          <w:lang w:eastAsia="ja-JP"/>
        </w:rPr>
        <w:t>とか？</w:t>
      </w:r>
    </w:p>
  </w:comment>
  <w:comment w:id="148" w:author="飯野　雄一" w:date="2023-01-18T18:59:00Z" w:initials="飯野　雄一">
    <w:p w14:paraId="0D2DFAB4" w14:textId="41C78110" w:rsidR="00AD032A" w:rsidRDefault="00AD032A" w:rsidP="003E5CC4">
      <w:pPr>
        <w:pStyle w:val="af1"/>
        <w:rPr>
          <w:lang w:eastAsia="ja-JP"/>
        </w:rPr>
      </w:pPr>
      <w:r>
        <w:rPr>
          <w:rStyle w:val="af0"/>
        </w:rPr>
        <w:annotationRef/>
      </w:r>
      <w:r>
        <w:rPr>
          <w:rFonts w:hint="eastAsia"/>
          <w:lang w:eastAsia="ja-JP"/>
        </w:rPr>
        <w:t>α</w:t>
      </w:r>
      <w:r>
        <w:rPr>
          <w:lang w:eastAsia="ja-JP"/>
        </w:rPr>
        <w:t>0</w:t>
      </w:r>
      <w:r>
        <w:rPr>
          <w:rFonts w:hint="eastAsia"/>
          <w:lang w:eastAsia="ja-JP"/>
        </w:rPr>
        <w:t>とα</w:t>
      </w:r>
      <w:r>
        <w:rPr>
          <w:lang w:eastAsia="ja-JP"/>
        </w:rPr>
        <w:t>1</w:t>
      </w:r>
      <w:r>
        <w:rPr>
          <w:rFonts w:hint="eastAsia"/>
          <w:lang w:eastAsia="ja-JP"/>
        </w:rPr>
        <w:t>は説明がないですが、α</w:t>
      </w:r>
      <w:r>
        <w:rPr>
          <w:lang w:eastAsia="ja-JP"/>
        </w:rPr>
        <w:t>0</w:t>
      </w:r>
      <w:r>
        <w:rPr>
          <w:rFonts w:hint="eastAsia"/>
          <w:lang w:eastAsia="ja-JP"/>
        </w:rPr>
        <w:t>が上のα</w:t>
      </w:r>
      <w:r>
        <w:rPr>
          <w:lang w:eastAsia="ja-JP"/>
        </w:rPr>
        <w:t>0</w:t>
      </w:r>
      <w:r>
        <w:rPr>
          <w:rFonts w:hint="eastAsia"/>
          <w:lang w:eastAsia="ja-JP"/>
        </w:rPr>
        <w:t>と同じでしょうか？</w:t>
      </w:r>
    </w:p>
  </w:comment>
  <w:comment w:id="152" w:author="飯野　雄一" w:date="2023-01-18T19:48:00Z" w:initials="飯野　雄一">
    <w:p w14:paraId="3A4584E8" w14:textId="0162336D" w:rsidR="00AD032A" w:rsidRDefault="00AD032A">
      <w:pPr>
        <w:pStyle w:val="af1"/>
      </w:pPr>
      <w:r>
        <w:rPr>
          <w:rStyle w:val="af0"/>
        </w:rPr>
        <w:annotationRef/>
      </w:r>
      <w:r>
        <w:rPr>
          <w:rFonts w:hint="eastAsia"/>
        </w:rPr>
        <w:t>D</w:t>
      </w:r>
      <w:r>
        <w:t>id you randomly permute real data (which permutation score means), or used gaussian random noise?</w:t>
      </w:r>
    </w:p>
  </w:comment>
  <w:comment w:id="169" w:author="飯野　雄一" w:date="2023-01-18T21:43:00Z" w:initials="飯野　雄一">
    <w:p w14:paraId="6850E2A3" w14:textId="27D474D2" w:rsidR="00AD032A" w:rsidRDefault="00AD032A">
      <w:pPr>
        <w:pStyle w:val="af1"/>
        <w:rPr>
          <w:lang w:eastAsia="ja-JP"/>
        </w:rPr>
      </w:pPr>
      <w:r>
        <w:rPr>
          <w:rStyle w:val="af0"/>
        </w:rPr>
        <w:annotationRef/>
      </w:r>
      <w:r>
        <w:rPr>
          <w:rFonts w:hint="eastAsia"/>
          <w:lang w:eastAsia="ja-JP"/>
        </w:rPr>
        <w:t>もしかしたら</w:t>
      </w:r>
      <w:r>
        <w:rPr>
          <w:lang w:eastAsia="ja-JP"/>
        </w:rPr>
        <w:t>P0</w:t>
      </w:r>
      <w:r>
        <w:rPr>
          <w:rFonts w:hint="eastAsia"/>
          <w:lang w:eastAsia="ja-JP"/>
        </w:rPr>
        <w:t>をどう計算したかを書いた方がいいかもしれない。</w:t>
      </w:r>
      <w:r>
        <w:rPr>
          <w:lang w:eastAsia="ja-JP"/>
        </w:rPr>
        <w:t xml:space="preserve">MMP </w:t>
      </w:r>
      <w:r>
        <w:rPr>
          <w:rFonts w:hint="eastAsia"/>
          <w:lang w:eastAsia="ja-JP"/>
        </w:rPr>
        <w:t>データから取ったこと、単純に変異率を用いたこと、</w:t>
      </w:r>
      <w:r>
        <w:rPr>
          <w:lang w:eastAsia="ja-JP"/>
        </w:rPr>
        <w:t xml:space="preserve">Fig. </w:t>
      </w:r>
      <w:r>
        <w:rPr>
          <w:lang w:eastAsia="ja-JP"/>
        </w:rPr>
        <w:t>2E-H</w:t>
      </w:r>
      <w:r>
        <w:rPr>
          <w:rFonts w:hint="eastAsia"/>
          <w:lang w:eastAsia="ja-JP"/>
        </w:rPr>
        <w:t>を引用するのも有効。</w:t>
      </w:r>
    </w:p>
  </w:comment>
  <w:comment w:id="195" w:author="飯野　雄一" w:date="2023-01-18T19:58:00Z" w:initials="飯野　雄一">
    <w:p w14:paraId="3BFEDE2A" w14:textId="45D0B50F" w:rsidR="00AD032A" w:rsidRDefault="00AD032A">
      <w:pPr>
        <w:pStyle w:val="af1"/>
        <w:rPr>
          <w:lang w:eastAsia="ja-JP"/>
        </w:rPr>
      </w:pPr>
      <w:r>
        <w:rPr>
          <w:rStyle w:val="af0"/>
        </w:rPr>
        <w:annotationRef/>
      </w:r>
      <w:r>
        <w:rPr>
          <w:rFonts w:hint="eastAsia"/>
          <w:lang w:eastAsia="ja-JP"/>
        </w:rPr>
        <w:t>ここの意味がわかりません。</w:t>
      </w:r>
    </w:p>
  </w:comment>
  <w:comment w:id="212" w:author="飯野　雄一" w:date="2023-01-18T20:02:00Z" w:initials="飯野　雄一">
    <w:p w14:paraId="349F22C9" w14:textId="77777777" w:rsidR="00AD032A" w:rsidRDefault="00AD032A">
      <w:pPr>
        <w:pStyle w:val="af1"/>
        <w:rPr>
          <w:lang w:eastAsia="ja-JP"/>
        </w:rPr>
      </w:pPr>
      <w:r>
        <w:rPr>
          <w:rStyle w:val="af0"/>
        </w:rPr>
        <w:annotationRef/>
      </w:r>
      <w:r>
        <w:rPr>
          <w:rFonts w:hint="eastAsia"/>
          <w:lang w:eastAsia="ja-JP"/>
        </w:rPr>
        <w:t>これの意味もわからない。「染色体の最初」ではなく</w:t>
      </w:r>
      <w:r>
        <w:rPr>
          <w:lang w:eastAsia="ja-JP"/>
        </w:rPr>
        <w:t xml:space="preserve">"within 100000bp starting at each position"? </w:t>
      </w:r>
    </w:p>
    <w:p w14:paraId="59F57044" w14:textId="2EE22481" w:rsidR="00AD032A" w:rsidRDefault="00AD032A">
      <w:pPr>
        <w:pStyle w:val="af1"/>
        <w:rPr>
          <w:lang w:eastAsia="ja-JP"/>
        </w:rPr>
      </w:pPr>
      <w:r>
        <w:rPr>
          <w:lang w:eastAsia="ja-JP"/>
        </w:rPr>
        <w:t>orange line</w:t>
      </w:r>
      <w:r>
        <w:rPr>
          <w:rFonts w:hint="eastAsia"/>
          <w:lang w:eastAsia="ja-JP"/>
        </w:rPr>
        <w:t>と</w:t>
      </w:r>
      <w:r>
        <w:rPr>
          <w:lang w:eastAsia="ja-JP"/>
        </w:rPr>
        <w:t>blue line</w:t>
      </w:r>
      <w:r>
        <w:rPr>
          <w:rFonts w:hint="eastAsia"/>
          <w:lang w:eastAsia="ja-JP"/>
        </w:rPr>
        <w:t>も説明。</w:t>
      </w:r>
    </w:p>
  </w:comment>
  <w:comment w:id="243" w:author="飯野　雄一" w:date="2023-01-18T21:20:00Z" w:initials="飯野　雄一">
    <w:p w14:paraId="127971F7" w14:textId="36D4AC76" w:rsidR="00AD032A" w:rsidRDefault="00AD032A">
      <w:pPr>
        <w:pStyle w:val="af1"/>
      </w:pPr>
      <w:r>
        <w:rPr>
          <w:rStyle w:val="af0"/>
        </w:rPr>
        <w:annotationRef/>
      </w:r>
      <w:r>
        <w:t>"</w:t>
      </w:r>
      <w:r>
        <w:rPr>
          <w:rFonts w:hint="eastAsia"/>
        </w:rPr>
        <w:t>e</w:t>
      </w:r>
      <w:r>
        <w:t>xtra-chromosomal"</w:t>
      </w:r>
      <w:proofErr w:type="gramStart"/>
      <w:r>
        <w:t>? ,</w:t>
      </w:r>
      <w:proofErr w:type="gramEnd"/>
      <w:r>
        <w:t xml:space="preserve"> meaning outside of chromosome, Or can just say "substances outside the chromosomes".</w:t>
      </w:r>
    </w:p>
  </w:comment>
  <w:comment w:id="252" w:author="飯野　雄一" w:date="2023-01-18T21:24:00Z" w:initials="飯野　雄一">
    <w:p w14:paraId="74D6A4C6" w14:textId="16052616" w:rsidR="00AD032A" w:rsidRDefault="00AD032A">
      <w:pPr>
        <w:pStyle w:val="af1"/>
        <w:rPr>
          <w:lang w:eastAsia="ja-JP"/>
        </w:rPr>
      </w:pPr>
      <w:r>
        <w:rPr>
          <w:rStyle w:val="af0"/>
        </w:rPr>
        <w:annotationRef/>
      </w:r>
      <w:r>
        <w:rPr>
          <w:rFonts w:hint="eastAsia"/>
          <w:lang w:eastAsia="ja-JP"/>
        </w:rPr>
        <w:t>ここに</w:t>
      </w:r>
      <w:r>
        <w:rPr>
          <w:lang w:eastAsia="ja-JP"/>
        </w:rPr>
        <w:t>in parallel</w:t>
      </w:r>
      <w:r>
        <w:rPr>
          <w:rFonts w:hint="eastAsia"/>
          <w:lang w:eastAsia="ja-JP"/>
        </w:rPr>
        <w:t>と入れてもいいが、意味が重複するように思われる。</w:t>
      </w:r>
    </w:p>
  </w:comment>
  <w:comment w:id="255" w:author="飯野　雄一" w:date="2023-01-18T21:26:00Z" w:initials="飯野　雄一">
    <w:p w14:paraId="5E92D615" w14:textId="0847CA6F" w:rsidR="00AD032A" w:rsidRDefault="00AD032A">
      <w:pPr>
        <w:pStyle w:val="af1"/>
        <w:rPr>
          <w:lang w:eastAsia="ja-JP"/>
        </w:rPr>
      </w:pPr>
      <w:r>
        <w:rPr>
          <w:rStyle w:val="af0"/>
        </w:rPr>
        <w:annotationRef/>
      </w:r>
      <w:r>
        <w:rPr>
          <w:rFonts w:hint="eastAsia"/>
        </w:rPr>
        <w:t>c</w:t>
      </w:r>
      <w:r>
        <w:t>oincidently be consistent for the same reason</w:t>
      </w:r>
      <w:r>
        <w:rPr>
          <w:rFonts w:hint="eastAsia"/>
          <w:lang w:eastAsia="ja-JP"/>
        </w:rPr>
        <w:t>の意味がとれません。"</w:t>
      </w:r>
      <w:r>
        <w:rPr>
          <w:lang w:eastAsia="ja-JP"/>
        </w:rPr>
        <w:t>various causes"</w:t>
      </w:r>
      <w:r>
        <w:rPr>
          <w:rFonts w:hint="eastAsia"/>
          <w:lang w:eastAsia="ja-JP"/>
        </w:rPr>
        <w:t xml:space="preserve">を受けて、ここではどういう可能性を述べているのでしょうか？　</w:t>
      </w:r>
      <w:r>
        <w:rPr>
          <w:lang w:eastAsia="ja-JP"/>
        </w:rPr>
        <w:t>DNA binding protein</w:t>
      </w:r>
      <w:r>
        <w:rPr>
          <w:rFonts w:hint="eastAsia"/>
          <w:lang w:eastAsia="ja-JP"/>
        </w:rPr>
        <w:t>が直接の原因または、何？</w:t>
      </w:r>
    </w:p>
  </w:comment>
  <w:comment w:id="260" w:author="飯野　雄一" w:date="2023-01-18T21:30:00Z" w:initials="飯野　雄一">
    <w:p w14:paraId="2B5D2663" w14:textId="0EB3C740" w:rsidR="00AD032A" w:rsidRDefault="00AD032A" w:rsidP="006214EA">
      <w:pPr>
        <w:pStyle w:val="af1"/>
        <w:rPr>
          <w:lang w:eastAsia="ja-JP"/>
        </w:rPr>
      </w:pPr>
      <w:r>
        <w:rPr>
          <w:rStyle w:val="af0"/>
        </w:rPr>
        <w:annotationRef/>
      </w:r>
      <w:r>
        <w:rPr>
          <w:rFonts w:hint="eastAsia"/>
          <w:lang w:eastAsia="ja-JP"/>
        </w:rPr>
        <w:t>転写因子の結合を</w:t>
      </w:r>
      <w:r w:rsidR="00E34353">
        <w:rPr>
          <w:lang w:eastAsia="ja-JP"/>
        </w:rPr>
        <w:t>DNA-binding protein</w:t>
      </w:r>
      <w:r>
        <w:rPr>
          <w:lang w:eastAsia="ja-JP"/>
        </w:rPr>
        <w:t xml:space="preserve"> modification</w:t>
      </w:r>
      <w:r>
        <w:rPr>
          <w:rFonts w:hint="eastAsia"/>
          <w:lang w:eastAsia="ja-JP"/>
        </w:rPr>
        <w:t>と思う人は多くはなく、ここの記述は</w:t>
      </w:r>
      <w:r>
        <w:rPr>
          <w:lang w:eastAsia="ja-JP"/>
        </w:rPr>
        <w:t>DNA binding protein(histone</w:t>
      </w:r>
      <w:r>
        <w:rPr>
          <w:rFonts w:hint="eastAsia"/>
          <w:lang w:eastAsia="ja-JP"/>
        </w:rPr>
        <w:t>など)の</w:t>
      </w:r>
      <w:r>
        <w:rPr>
          <w:lang w:eastAsia="ja-JP"/>
        </w:rPr>
        <w:t xml:space="preserve">modification (methylation, acetylation </w:t>
      </w:r>
      <w:proofErr w:type="spellStart"/>
      <w:r>
        <w:rPr>
          <w:lang w:eastAsia="ja-JP"/>
        </w:rPr>
        <w:t>etc</w:t>
      </w:r>
      <w:proofErr w:type="spellEnd"/>
      <w:r>
        <w:rPr>
          <w:lang w:eastAsia="ja-JP"/>
        </w:rPr>
        <w:t>)</w:t>
      </w:r>
      <w:r>
        <w:rPr>
          <w:rFonts w:hint="eastAsia"/>
          <w:lang w:eastAsia="ja-JP"/>
        </w:rPr>
        <w:t>のことだけ指していると思う人もいるでしょうね。</w:t>
      </w:r>
    </w:p>
  </w:comment>
  <w:comment w:id="285" w:author="飯野　雄一" w:date="2023-01-18T21:36:00Z" w:initials="飯野　雄一">
    <w:p w14:paraId="651C5AA6" w14:textId="2B345EA0" w:rsidR="00AD032A" w:rsidRDefault="00AD032A">
      <w:pPr>
        <w:pStyle w:val="af1"/>
      </w:pPr>
      <w:r>
        <w:rPr>
          <w:rStyle w:val="af0"/>
        </w:rPr>
        <w:annotationRef/>
      </w:r>
      <w:r>
        <w:rPr>
          <w:rFonts w:ascii="Times New Roman" w:hAnsi="Times New Roman" w:cs="Times New Roman"/>
        </w:rPr>
        <w:t>while mutation occurs</w:t>
      </w:r>
      <w:r>
        <w:rPr>
          <w:rFonts w:ascii="Times New Roman" w:hAnsi="Times New Roman" w:cs="Times New Roman" w:hint="eastAsia"/>
          <w:lang w:eastAsia="ja-JP"/>
        </w:rPr>
        <w:t>の意味がわからない。</w:t>
      </w:r>
      <w:r>
        <w:rPr>
          <w:rFonts w:ascii="Times New Roman" w:hAnsi="Times New Roman" w:cs="Times New Roman"/>
          <w:lang w:eastAsia="ja-JP"/>
        </w:rPr>
        <w:t>for mutation occurrence?</w:t>
      </w:r>
    </w:p>
  </w:comment>
  <w:comment w:id="289" w:author="飯野　雄一" w:date="2023-01-18T21:41:00Z" w:initials="飯野　雄一">
    <w:p w14:paraId="2E9470CE" w14:textId="316E1CBA" w:rsidR="00AD032A" w:rsidRDefault="00AD032A">
      <w:pPr>
        <w:pStyle w:val="af1"/>
        <w:rPr>
          <w:lang w:eastAsia="ja-JP"/>
        </w:rPr>
      </w:pPr>
      <w:r>
        <w:rPr>
          <w:rStyle w:val="af0"/>
        </w:rPr>
        <w:annotationRef/>
      </w:r>
      <w:r>
        <w:rPr>
          <w:rFonts w:hint="eastAsia"/>
        </w:rPr>
        <w:t>"</w:t>
      </w:r>
      <w:r>
        <w:t>pentabase bias"</w:t>
      </w:r>
      <w:r>
        <w:rPr>
          <w:rFonts w:hint="eastAsia"/>
          <w:lang w:eastAsia="ja-JP"/>
        </w:rPr>
        <w:t>は</w:t>
      </w:r>
      <w:r>
        <w:rPr>
          <w:lang w:eastAsia="ja-JP"/>
        </w:rPr>
        <w:t>P0</w:t>
      </w:r>
      <w:r>
        <w:rPr>
          <w:rFonts w:hint="eastAsia"/>
          <w:lang w:eastAsia="ja-JP"/>
        </w:rPr>
        <w:t>と紛らわしいので避けた方がいいのでは。</w:t>
      </w:r>
    </w:p>
  </w:comment>
  <w:comment w:id="293" w:author="飯野　雄一" w:date="2023-01-18T21:52:00Z" w:initials="飯野　雄一">
    <w:p w14:paraId="4BABBF90" w14:textId="75BE4812" w:rsidR="00AD032A" w:rsidRDefault="00AD032A">
      <w:pPr>
        <w:pStyle w:val="af1"/>
        <w:rPr>
          <w:lang w:eastAsia="ja-JP"/>
        </w:rPr>
      </w:pPr>
      <w:r>
        <w:rPr>
          <w:rStyle w:val="af0"/>
        </w:rPr>
        <w:annotationRef/>
      </w:r>
      <w:r>
        <w:rPr>
          <w:lang w:eastAsia="ja-JP"/>
        </w:rPr>
        <w:t>MMP</w:t>
      </w:r>
      <w:r>
        <w:rPr>
          <w:rFonts w:hint="eastAsia"/>
          <w:lang w:eastAsia="ja-JP"/>
        </w:rPr>
        <w:t>の変異率は</w:t>
      </w:r>
      <w:r>
        <w:rPr>
          <w:lang w:eastAsia="ja-JP"/>
        </w:rPr>
        <w:t>Model II</w:t>
      </w:r>
      <w:r>
        <w:rPr>
          <w:rFonts w:hint="eastAsia"/>
          <w:lang w:eastAsia="ja-JP"/>
        </w:rPr>
        <w:t>の話では？</w:t>
      </w:r>
    </w:p>
  </w:comment>
  <w:comment w:id="294" w:author="飯野　雄一" w:date="2023-01-18T21:53:00Z" w:initials="飯野　雄一">
    <w:p w14:paraId="1FDFD353" w14:textId="35E99C18" w:rsidR="00AD032A" w:rsidRDefault="00AD032A">
      <w:pPr>
        <w:pStyle w:val="af1"/>
      </w:pPr>
      <w:r>
        <w:rPr>
          <w:rStyle w:val="af0"/>
        </w:rPr>
        <w:annotationRef/>
      </w:r>
      <w:r>
        <w:rPr>
          <w:rFonts w:hint="eastAsia"/>
        </w:rPr>
        <w:t>W</w:t>
      </w:r>
      <w:r>
        <w:t xml:space="preserve">hat is the selected </w:t>
      </w:r>
      <w:r w:rsidR="00E34353">
        <w:t>DNA-binding protein</w:t>
      </w:r>
      <w:r>
        <w:t xml:space="preserve"> features?</w:t>
      </w:r>
    </w:p>
  </w:comment>
  <w:comment w:id="365" w:author="飯野　雄一" w:date="2023-01-18T21:51:00Z" w:initials="飯野　雄一">
    <w:p w14:paraId="36BB14B3" w14:textId="13C0DFB5" w:rsidR="00AD032A" w:rsidRDefault="00AD032A">
      <w:pPr>
        <w:pStyle w:val="af1"/>
        <w:rPr>
          <w:lang w:eastAsia="ja-JP"/>
        </w:rPr>
      </w:pPr>
      <w:r>
        <w:rPr>
          <w:rStyle w:val="af0"/>
        </w:rPr>
        <w:annotationRef/>
      </w:r>
      <w:r>
        <w:rPr>
          <w:rFonts w:hint="eastAsia"/>
          <w:lang w:eastAsia="ja-JP"/>
        </w:rPr>
        <w:t>F</w:t>
      </w:r>
      <w:r>
        <w:rPr>
          <w:lang w:eastAsia="ja-JP"/>
        </w:rPr>
        <w:t>ig. 4B</w:t>
      </w:r>
      <w:r>
        <w:rPr>
          <w:rFonts w:hint="eastAsia"/>
          <w:lang w:eastAsia="ja-JP"/>
        </w:rPr>
        <w:t>の中に</w:t>
      </w:r>
      <w:r>
        <w:rPr>
          <w:lang w:eastAsia="ja-JP"/>
        </w:rPr>
        <w:t>x'</w:t>
      </w:r>
      <w:r>
        <w:rPr>
          <w:rFonts w:hint="eastAsia"/>
          <w:lang w:eastAsia="ja-JP"/>
        </w:rPr>
        <w:t>が出てきません。</w:t>
      </w:r>
    </w:p>
  </w:comment>
  <w:comment w:id="383" w:author="飯野　雄一" w:date="2023-01-18T21:39:00Z" w:initials="飯野　雄一">
    <w:p w14:paraId="139734C4" w14:textId="6EB7C247" w:rsidR="00AD032A" w:rsidRDefault="00AD032A">
      <w:pPr>
        <w:pStyle w:val="af1"/>
        <w:rPr>
          <w:lang w:eastAsia="ja-JP"/>
        </w:rPr>
      </w:pPr>
      <w:r>
        <w:rPr>
          <w:rStyle w:val="af0"/>
        </w:rPr>
        <w:annotationRef/>
      </w:r>
      <w:r>
        <w:rPr>
          <w:rFonts w:hint="eastAsia"/>
        </w:rPr>
        <w:t>c</w:t>
      </w:r>
      <w:r>
        <w:t xml:space="preserve">alculation sounds like a simple math. </w:t>
      </w:r>
      <w:proofErr w:type="gramStart"/>
      <w:r>
        <w:t>However</w:t>
      </w:r>
      <w:proofErr w:type="gramEnd"/>
      <w:r>
        <w:t xml:space="preserve"> what we do is a prediction by a model, so all "</w:t>
      </w:r>
      <w:proofErr w:type="spellStart"/>
      <w:r>
        <w:t>calculation"s</w:t>
      </w:r>
      <w:proofErr w:type="spellEnd"/>
      <w:r>
        <w:rPr>
          <w:lang w:eastAsia="ja-JP"/>
        </w:rPr>
        <w:t xml:space="preserve"> will be better to be changed to "prediction".</w:t>
      </w:r>
    </w:p>
  </w:comment>
  <w:comment w:id="415" w:author="飯野　雄一" w:date="2023-01-19T09:18:00Z" w:initials="飯野　雄一">
    <w:p w14:paraId="286DD39E" w14:textId="7D8024AB" w:rsidR="00AD032A" w:rsidRDefault="00AD032A" w:rsidP="005D30FD">
      <w:pPr>
        <w:pStyle w:val="af1"/>
        <w:rPr>
          <w:lang w:eastAsia="ja-JP"/>
        </w:rPr>
      </w:pPr>
      <w:r>
        <w:rPr>
          <w:rStyle w:val="af0"/>
        </w:rPr>
        <w:annotationRef/>
      </w:r>
      <w:r>
        <w:rPr>
          <w:lang w:eastAsia="ja-JP"/>
        </w:rPr>
        <w:t>EMS</w:t>
      </w:r>
      <w:r>
        <w:rPr>
          <w:rFonts w:hint="eastAsia"/>
          <w:lang w:eastAsia="ja-JP"/>
        </w:rPr>
        <w:t>変異率が違うのではなく表現型を出す遺伝子の数が違うのだと思うので何か違う言い方の方がいい気がします。</w:t>
      </w:r>
      <w:r>
        <w:rPr>
          <w:lang w:eastAsia="ja-JP"/>
        </w:rPr>
        <w:t>number of target genes, number of mutable genes, rate of phenotypic mutations,....</w:t>
      </w:r>
      <w:r>
        <w:rPr>
          <w:rFonts w:hint="eastAsia"/>
          <w:lang w:eastAsia="ja-JP"/>
        </w:rPr>
        <w:t>あまり思いつきませんが。</w:t>
      </w:r>
    </w:p>
  </w:comment>
  <w:comment w:id="454" w:author="飯野　雄一" w:date="2023-01-19T10:00:00Z" w:initials="飯野　雄一">
    <w:p w14:paraId="18E54F03" w14:textId="54F4F09D" w:rsidR="00AD032A" w:rsidRDefault="00AD032A">
      <w:pPr>
        <w:pStyle w:val="af1"/>
        <w:rPr>
          <w:lang w:eastAsia="ja-JP"/>
        </w:rPr>
      </w:pPr>
      <w:r>
        <w:rPr>
          <w:rStyle w:val="af0"/>
        </w:rPr>
        <w:annotationRef/>
      </w:r>
      <w:r>
        <w:rPr>
          <w:lang w:eastAsia="ja-JP"/>
        </w:rPr>
        <w:t>"</w:t>
      </w:r>
      <w:r>
        <w:rPr>
          <w:rFonts w:hint="eastAsia"/>
          <w:lang w:eastAsia="ja-JP"/>
        </w:rPr>
        <w:t>r</w:t>
      </w:r>
      <w:r>
        <w:rPr>
          <w:lang w:eastAsia="ja-JP"/>
        </w:rPr>
        <w:t>andomized keeping the same distribution"</w:t>
      </w:r>
      <w:r>
        <w:rPr>
          <w:rFonts w:hint="eastAsia"/>
          <w:lang w:eastAsia="ja-JP"/>
        </w:rPr>
        <w:t>の方が</w:t>
      </w:r>
      <w:r>
        <w:rPr>
          <w:lang w:eastAsia="ja-JP"/>
        </w:rPr>
        <w:t>misleading</w:t>
      </w:r>
      <w:r>
        <w:rPr>
          <w:rFonts w:hint="eastAsia"/>
          <w:lang w:eastAsia="ja-JP"/>
        </w:rPr>
        <w:t>でないですね。</w:t>
      </w:r>
    </w:p>
  </w:comment>
  <w:comment w:id="464" w:author="飯野　雄一" w:date="2023-01-19T10:02:00Z" w:initials="飯野　雄一">
    <w:p w14:paraId="694C0440" w14:textId="4FF4B261" w:rsidR="00AD032A" w:rsidRDefault="00AD032A">
      <w:pPr>
        <w:pStyle w:val="af1"/>
        <w:rPr>
          <w:lang w:eastAsia="ja-JP"/>
        </w:rPr>
      </w:pPr>
      <w:r>
        <w:rPr>
          <w:rStyle w:val="af0"/>
        </w:rPr>
        <w:annotationRef/>
      </w:r>
      <w:r>
        <w:rPr>
          <w:lang w:eastAsia="ja-JP"/>
        </w:rPr>
        <w:t xml:space="preserve">or also other histones? Please specify because "histone modification" is a too broad concept. </w:t>
      </w:r>
      <w:r>
        <w:rPr>
          <w:rFonts w:hint="eastAsia"/>
          <w:lang w:eastAsia="ja-JP"/>
        </w:rPr>
        <w:t>同じヒストン（h３など）でも転写の活性化に働くもの、不活性化に働くものなど、修飾によって異なります。</w:t>
      </w:r>
    </w:p>
  </w:comment>
  <w:comment w:id="466" w:author="飯野　雄一" w:date="2023-01-19T10:05:00Z" w:initials="飯野　雄一">
    <w:p w14:paraId="796C220E" w14:textId="625CC0C6" w:rsidR="00AD032A" w:rsidRDefault="00AD032A">
      <w:pPr>
        <w:pStyle w:val="af1"/>
      </w:pPr>
      <w:r>
        <w:rPr>
          <w:rStyle w:val="af0"/>
        </w:rPr>
        <w:annotationRef/>
      </w:r>
      <w:r>
        <w:rPr>
          <w:rFonts w:hint="eastAsia"/>
        </w:rPr>
        <w:t>T</w:t>
      </w:r>
      <w:r>
        <w:t>his is also a vague concept. "DNA binding proteins and histone modification" may include everything?</w:t>
      </w:r>
    </w:p>
  </w:comment>
  <w:comment w:id="469" w:author="飯野　雄一" w:date="2023-01-19T10:06:00Z" w:initials="飯野　雄一">
    <w:p w14:paraId="3DF0481C" w14:textId="4CC7C1B1" w:rsidR="00AD032A" w:rsidRDefault="00AD032A">
      <w:pPr>
        <w:pStyle w:val="af1"/>
        <w:rPr>
          <w:lang w:eastAsia="ja-JP"/>
        </w:rPr>
      </w:pPr>
      <w:r>
        <w:rPr>
          <w:rStyle w:val="af0"/>
        </w:rPr>
        <w:annotationRef/>
      </w:r>
      <w:r>
        <w:rPr>
          <w:rFonts w:hint="eastAsia"/>
        </w:rPr>
        <w:t>i</w:t>
      </w:r>
      <w:r>
        <w:t xml:space="preserve">nternal? or What does "intermediate" mean? </w:t>
      </w:r>
      <w:r>
        <w:rPr>
          <w:rFonts w:hint="eastAsia"/>
          <w:lang w:eastAsia="ja-JP"/>
        </w:rPr>
        <w:t>図</w:t>
      </w:r>
      <w:r>
        <w:rPr>
          <w:lang w:eastAsia="ja-JP"/>
        </w:rPr>
        <w:t>6C</w:t>
      </w:r>
      <w:r>
        <w:rPr>
          <w:rFonts w:hint="eastAsia"/>
          <w:lang w:eastAsia="ja-JP"/>
        </w:rPr>
        <w:t>の文字が小さくて読めず確認できませんでした。</w:t>
      </w:r>
    </w:p>
  </w:comment>
  <w:comment w:id="476" w:author="飯野　雄一" w:date="2023-01-19T13:24:00Z" w:initials="飯野　雄一">
    <w:p w14:paraId="215A6663" w14:textId="46A076B0" w:rsidR="00AD032A" w:rsidRDefault="00AD032A">
      <w:pPr>
        <w:pStyle w:val="af1"/>
        <w:rPr>
          <w:lang w:eastAsia="ja-JP"/>
        </w:rPr>
      </w:pPr>
      <w:r>
        <w:rPr>
          <w:rStyle w:val="af0"/>
        </w:rPr>
        <w:annotationRef/>
      </w:r>
      <w:r>
        <w:rPr>
          <w:rFonts w:hint="eastAsia"/>
          <w:lang w:eastAsia="ja-JP"/>
        </w:rPr>
        <w:t>または</w:t>
      </w:r>
      <w:r>
        <w:rPr>
          <w:lang w:eastAsia="ja-JP"/>
        </w:rPr>
        <w:t>linkage, linkage-based</w:t>
      </w:r>
    </w:p>
  </w:comment>
  <w:comment w:id="479" w:author="飯野　雄一" w:date="2023-01-19T13:27:00Z" w:initials="飯野　雄一">
    <w:p w14:paraId="15309496" w14:textId="5B56766F" w:rsidR="00AD032A" w:rsidRDefault="00AD032A" w:rsidP="0077794D">
      <w:pPr>
        <w:pStyle w:val="af1"/>
        <w:rPr>
          <w:lang w:eastAsia="ja-JP"/>
        </w:rPr>
      </w:pPr>
      <w:r>
        <w:rPr>
          <w:rStyle w:val="af0"/>
        </w:rPr>
        <w:annotationRef/>
      </w:r>
      <w:r>
        <w:rPr>
          <w:rFonts w:hint="eastAsia"/>
          <w:lang w:eastAsia="ja-JP"/>
        </w:rPr>
        <w:t>またはw</w:t>
      </w:r>
      <w:r>
        <w:rPr>
          <w:lang w:eastAsia="ja-JP"/>
        </w:rPr>
        <w:t>hich enables predicting how</w:t>
      </w:r>
    </w:p>
  </w:comment>
  <w:comment w:id="486" w:author="飯野　雄一" w:date="2023-01-19T13:30:00Z" w:initials="飯野　雄一">
    <w:p w14:paraId="382ECA5C" w14:textId="61F9FAAC" w:rsidR="00AD032A" w:rsidRDefault="00AD032A">
      <w:pPr>
        <w:pStyle w:val="af1"/>
      </w:pPr>
      <w:r>
        <w:rPr>
          <w:rStyle w:val="af0"/>
        </w:rPr>
        <w:annotationRef/>
      </w:r>
      <w:r>
        <w:rPr>
          <w:rFonts w:hint="eastAsia"/>
        </w:rPr>
        <w:t>S</w:t>
      </w:r>
      <w:r>
        <w:t>ounds like this value is not used for model I. Is this correct?</w:t>
      </w:r>
    </w:p>
  </w:comment>
  <w:comment w:id="540" w:author="飯野　雄一" w:date="2023-01-19T13:36:00Z" w:initials="飯野　雄一">
    <w:p w14:paraId="3521F530" w14:textId="1D851ECF" w:rsidR="00AD032A" w:rsidRDefault="00AD032A">
      <w:pPr>
        <w:pStyle w:val="af1"/>
      </w:pPr>
      <w:r>
        <w:rPr>
          <w:rStyle w:val="af0"/>
        </w:rPr>
        <w:annotationRef/>
      </w:r>
      <w:r>
        <w:t>Body of young adults include a lot of germ cells. This might simply be the reason.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1776C06" w15:done="0"/>
  <w15:commentEx w15:paraId="6BA6A8AF" w15:done="0"/>
  <w15:commentEx w15:paraId="4C593E2F" w15:done="0"/>
  <w15:commentEx w15:paraId="0720451A" w15:done="0"/>
  <w15:commentEx w15:paraId="07A7DBFF" w15:done="0"/>
  <w15:commentEx w15:paraId="1352BB15" w15:done="0"/>
  <w15:commentEx w15:paraId="2A04035F" w15:done="0"/>
  <w15:commentEx w15:paraId="6DB4A7AE" w15:done="0"/>
  <w15:commentEx w15:paraId="5FE4CDA3" w15:done="0"/>
  <w15:commentEx w15:paraId="0BA419CE" w15:done="0"/>
  <w15:commentEx w15:paraId="0DE28E98" w15:done="0"/>
  <w15:commentEx w15:paraId="1C9887D9" w15:done="0"/>
  <w15:commentEx w15:paraId="5B6B6926" w15:done="0"/>
  <w15:commentEx w15:paraId="0D2DFAB4" w15:done="0"/>
  <w15:commentEx w15:paraId="3A4584E8" w15:done="0"/>
  <w15:commentEx w15:paraId="6850E2A3" w15:done="0"/>
  <w15:commentEx w15:paraId="3BFEDE2A" w15:done="0"/>
  <w15:commentEx w15:paraId="59F57044" w15:done="0"/>
  <w15:commentEx w15:paraId="127971F7" w15:done="0"/>
  <w15:commentEx w15:paraId="74D6A4C6" w15:done="0"/>
  <w15:commentEx w15:paraId="5E92D615" w15:done="0"/>
  <w15:commentEx w15:paraId="2B5D2663" w15:done="0"/>
  <w15:commentEx w15:paraId="651C5AA6" w15:done="0"/>
  <w15:commentEx w15:paraId="2E9470CE" w15:done="0"/>
  <w15:commentEx w15:paraId="4BABBF90" w15:done="0"/>
  <w15:commentEx w15:paraId="1FDFD353" w15:done="0"/>
  <w15:commentEx w15:paraId="36BB14B3" w15:done="0"/>
  <w15:commentEx w15:paraId="139734C4" w15:done="0"/>
  <w15:commentEx w15:paraId="286DD39E" w15:done="0"/>
  <w15:commentEx w15:paraId="18E54F03" w15:done="0"/>
  <w15:commentEx w15:paraId="694C0440" w15:done="0"/>
  <w15:commentEx w15:paraId="796C220E" w15:done="0"/>
  <w15:commentEx w15:paraId="3DF0481C" w15:done="0"/>
  <w15:commentEx w15:paraId="215A6663" w15:done="0"/>
  <w15:commentEx w15:paraId="15309496" w15:done="0"/>
  <w15:commentEx w15:paraId="382ECA5C" w15:done="0"/>
  <w15:commentEx w15:paraId="3521F5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7726ED6" w16cex:dateUtc="2023-01-18T04:12:00Z"/>
  <w16cex:commentExtensible w16cex:durableId="277276E2" w16cex:dateUtc="2023-01-18T04:47:00Z"/>
  <w16cex:commentExtensible w16cex:durableId="2772774C" w16cex:dateUtc="2023-01-18T04:49:00Z"/>
  <w16cex:commentExtensible w16cex:durableId="27728A0D" w16cex:dateUtc="2023-01-18T06:09:00Z"/>
  <w16cex:commentExtensible w16cex:durableId="2772995C" w16cex:dateUtc="2023-01-18T07:14:00Z"/>
  <w16cex:commentExtensible w16cex:durableId="2772B88B" w16cex:dateUtc="2023-01-18T09:27:00Z"/>
  <w16cex:commentExtensible w16cex:durableId="2772E470" w16cex:dateUtc="2023-01-18T12:34:00Z"/>
  <w16cex:commentExtensible w16cex:durableId="2772BAF4" w16cex:dateUtc="2023-01-18T09:37:00Z"/>
  <w16cex:commentExtensible w16cex:durableId="2772BB75" w16cex:dateUtc="2023-01-18T09:39:00Z"/>
  <w16cex:commentExtensible w16cex:durableId="2772E791" w16cex:dateUtc="2023-01-18T12:48:00Z"/>
  <w16cex:commentExtensible w16cex:durableId="2772BC10" w16cex:dateUtc="2023-01-18T09:42:00Z"/>
  <w16cex:commentExtensible w16cex:durableId="2772BD4B" w16cex:dateUtc="2023-01-18T09:47:00Z"/>
  <w16cex:commentExtensible w16cex:durableId="2772BEF1" w16cex:dateUtc="2023-01-18T09:54:00Z"/>
  <w16cex:commentExtensible w16cex:durableId="2772C011" w16cex:dateUtc="2023-01-18T09:59:00Z"/>
  <w16cex:commentExtensible w16cex:durableId="2772CB9A" w16cex:dateUtc="2023-01-18T10:48:00Z"/>
  <w16cex:commentExtensible w16cex:durableId="2772E67D" w16cex:dateUtc="2023-01-18T12:43:00Z"/>
  <w16cex:commentExtensible w16cex:durableId="2772CDF6" w16cex:dateUtc="2023-01-18T10:58:00Z"/>
  <w16cex:commentExtensible w16cex:durableId="2772CED7" w16cex:dateUtc="2023-01-18T11:02:00Z"/>
  <w16cex:commentExtensible w16cex:durableId="2772E110" w16cex:dateUtc="2023-01-18T12:20:00Z"/>
  <w16cex:commentExtensible w16cex:durableId="2772E228" w16cex:dateUtc="2023-01-18T12:24:00Z"/>
  <w16cex:commentExtensible w16cex:durableId="2772E275" w16cex:dateUtc="2023-01-18T12:26:00Z"/>
  <w16cex:commentExtensible w16cex:durableId="2772E37D" w16cex:dateUtc="2023-01-18T12:30:00Z"/>
  <w16cex:commentExtensible w16cex:durableId="2772E4F4" w16cex:dateUtc="2023-01-18T12:36:00Z"/>
  <w16cex:commentExtensible w16cex:durableId="2772E5F3" w16cex:dateUtc="2023-01-18T12:41:00Z"/>
  <w16cex:commentExtensible w16cex:durableId="2772E893" w16cex:dateUtc="2023-01-18T12:52:00Z"/>
  <w16cex:commentExtensible w16cex:durableId="2772E8BC" w16cex:dateUtc="2023-01-18T12:53:00Z"/>
  <w16cex:commentExtensible w16cex:durableId="2772E864" w16cex:dateUtc="2023-01-18T12:51:00Z"/>
  <w16cex:commentExtensible w16cex:durableId="2772E590" w16cex:dateUtc="2023-01-18T12:39:00Z"/>
  <w16cex:commentExtensible w16cex:durableId="2773897A" w16cex:dateUtc="2023-01-19T00:18:00Z"/>
  <w16cex:commentExtensible w16cex:durableId="2773932C" w16cex:dateUtc="2023-01-19T01:00:00Z"/>
  <w16cex:commentExtensible w16cex:durableId="277393C3" w16cex:dateUtc="2023-01-19T01:02:00Z"/>
  <w16cex:commentExtensible w16cex:durableId="2773944D" w16cex:dateUtc="2023-01-19T01:05:00Z"/>
  <w16cex:commentExtensible w16cex:durableId="277394C2" w16cex:dateUtc="2023-01-19T01:06:00Z"/>
  <w16cex:commentExtensible w16cex:durableId="2773C321" w16cex:dateUtc="2023-01-19T04:24:00Z"/>
  <w16cex:commentExtensible w16cex:durableId="2773C3AB" w16cex:dateUtc="2023-01-19T04:27:00Z"/>
  <w16cex:commentExtensible w16cex:durableId="2773C45B" w16cex:dateUtc="2023-01-19T04:30:00Z"/>
  <w16cex:commentExtensible w16cex:durableId="2773C5E7" w16cex:dateUtc="2023-01-19T04: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1776C06" w16cid:durableId="27726ED6"/>
  <w16cid:commentId w16cid:paraId="6BA6A8AF" w16cid:durableId="277276E2"/>
  <w16cid:commentId w16cid:paraId="4C593E2F" w16cid:durableId="2772774C"/>
  <w16cid:commentId w16cid:paraId="0720451A" w16cid:durableId="27728A0D"/>
  <w16cid:commentId w16cid:paraId="07A7DBFF" w16cid:durableId="2772995C"/>
  <w16cid:commentId w16cid:paraId="1352BB15" w16cid:durableId="2772B88B"/>
  <w16cid:commentId w16cid:paraId="2A04035F" w16cid:durableId="2772E470"/>
  <w16cid:commentId w16cid:paraId="6DB4A7AE" w16cid:durableId="2772BAF4"/>
  <w16cid:commentId w16cid:paraId="5FE4CDA3" w16cid:durableId="2772BB75"/>
  <w16cid:commentId w16cid:paraId="0BA419CE" w16cid:durableId="2772E791"/>
  <w16cid:commentId w16cid:paraId="0DE28E98" w16cid:durableId="2772BC10"/>
  <w16cid:commentId w16cid:paraId="1C9887D9" w16cid:durableId="2772BD4B"/>
  <w16cid:commentId w16cid:paraId="5B6B6926" w16cid:durableId="2772BEF1"/>
  <w16cid:commentId w16cid:paraId="0D2DFAB4" w16cid:durableId="2772C011"/>
  <w16cid:commentId w16cid:paraId="3A4584E8" w16cid:durableId="2772CB9A"/>
  <w16cid:commentId w16cid:paraId="6850E2A3" w16cid:durableId="2772E67D"/>
  <w16cid:commentId w16cid:paraId="3BFEDE2A" w16cid:durableId="2772CDF6"/>
  <w16cid:commentId w16cid:paraId="59F57044" w16cid:durableId="2772CED7"/>
  <w16cid:commentId w16cid:paraId="127971F7" w16cid:durableId="2772E110"/>
  <w16cid:commentId w16cid:paraId="74D6A4C6" w16cid:durableId="2772E228"/>
  <w16cid:commentId w16cid:paraId="5E92D615" w16cid:durableId="2772E275"/>
  <w16cid:commentId w16cid:paraId="2B5D2663" w16cid:durableId="2772E37D"/>
  <w16cid:commentId w16cid:paraId="651C5AA6" w16cid:durableId="2772E4F4"/>
  <w16cid:commentId w16cid:paraId="2E9470CE" w16cid:durableId="2772E5F3"/>
  <w16cid:commentId w16cid:paraId="4BABBF90" w16cid:durableId="2772E893"/>
  <w16cid:commentId w16cid:paraId="1FDFD353" w16cid:durableId="2772E8BC"/>
  <w16cid:commentId w16cid:paraId="36BB14B3" w16cid:durableId="2772E864"/>
  <w16cid:commentId w16cid:paraId="139734C4" w16cid:durableId="2772E590"/>
  <w16cid:commentId w16cid:paraId="286DD39E" w16cid:durableId="2773897A"/>
  <w16cid:commentId w16cid:paraId="18E54F03" w16cid:durableId="2773932C"/>
  <w16cid:commentId w16cid:paraId="694C0440" w16cid:durableId="277393C3"/>
  <w16cid:commentId w16cid:paraId="796C220E" w16cid:durableId="2773944D"/>
  <w16cid:commentId w16cid:paraId="3DF0481C" w16cid:durableId="277394C2"/>
  <w16cid:commentId w16cid:paraId="215A6663" w16cid:durableId="2773C321"/>
  <w16cid:commentId w16cid:paraId="15309496" w16cid:durableId="2773C3AB"/>
  <w16cid:commentId w16cid:paraId="382ECA5C" w16cid:durableId="2773C45B"/>
  <w16cid:commentId w16cid:paraId="3521F530" w16cid:durableId="2773C5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C91662" w14:textId="77777777" w:rsidR="00217C3C" w:rsidRDefault="00217C3C">
      <w:r>
        <w:separator/>
      </w:r>
    </w:p>
  </w:endnote>
  <w:endnote w:type="continuationSeparator" w:id="0">
    <w:p w14:paraId="10F78C64" w14:textId="77777777" w:rsidR="00217C3C" w:rsidRDefault="00217C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6095221"/>
      <w:docPartObj>
        <w:docPartGallery w:val="Page Numbers (Bottom of Page)"/>
        <w:docPartUnique/>
      </w:docPartObj>
    </w:sdtPr>
    <w:sdtContent>
      <w:p w14:paraId="2470438A" w14:textId="0C1C0508" w:rsidR="00AD032A" w:rsidRDefault="00AD032A">
        <w:pPr>
          <w:pStyle w:val="a5"/>
          <w:jc w:val="center"/>
        </w:pPr>
        <w:r>
          <w:fldChar w:fldCharType="begin"/>
        </w:r>
        <w:r>
          <w:instrText>PAGE   \* MERGEFORMAT</w:instrText>
        </w:r>
        <w:r>
          <w:fldChar w:fldCharType="separate"/>
        </w:r>
        <w:r w:rsidRPr="00F770CA">
          <w:rPr>
            <w:noProof/>
            <w:lang w:val="zh-CN"/>
          </w:rPr>
          <w:t>1</w:t>
        </w:r>
        <w:r>
          <w:fldChar w:fldCharType="end"/>
        </w:r>
      </w:p>
    </w:sdtContent>
  </w:sdt>
  <w:p w14:paraId="01DBB923" w14:textId="77777777" w:rsidR="00AD032A" w:rsidRDefault="00AD032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760D0B" w14:textId="77777777" w:rsidR="00217C3C" w:rsidRDefault="00217C3C">
      <w:r>
        <w:separator/>
      </w:r>
    </w:p>
  </w:footnote>
  <w:footnote w:type="continuationSeparator" w:id="0">
    <w:p w14:paraId="4263321A" w14:textId="77777777" w:rsidR="00217C3C" w:rsidRDefault="00217C3C">
      <w:r>
        <w:continuationSeparator/>
      </w:r>
    </w:p>
  </w:footnote>
  <w:footnote w:id="1">
    <w:p w14:paraId="4E7AF395" w14:textId="1B48D6B2" w:rsidR="00AD032A" w:rsidDel="00933041" w:rsidRDefault="00AD032A">
      <w:pPr>
        <w:pStyle w:val="af6"/>
        <w:rPr>
          <w:del w:id="380" w:author="Guo Zhengyang" w:date="2023-03-12T15:56:00Z"/>
          <w:lang w:eastAsia="ja-JP"/>
        </w:rPr>
      </w:pPr>
      <w:ins w:id="381" w:author="飯野　雄一" w:date="2023-01-18T21:56:00Z">
        <w:del w:id="382" w:author="Guo Zhengyang" w:date="2023-03-12T15:56:00Z">
          <w:r w:rsidDel="00933041">
            <w:rPr>
              <w:rStyle w:val="af8"/>
            </w:rPr>
            <w:footnoteRef/>
          </w:r>
          <w:r w:rsidDel="00933041">
            <w:delText xml:space="preserve"> </w:delText>
          </w:r>
        </w:del>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DA6509"/>
    <w:multiLevelType w:val="hybridMultilevel"/>
    <w:tmpl w:val="1136AFF8"/>
    <w:lvl w:ilvl="0" w:tplc="47CA8CD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712173"/>
    <w:multiLevelType w:val="hybridMultilevel"/>
    <w:tmpl w:val="845414B8"/>
    <w:lvl w:ilvl="0" w:tplc="EACAFD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212CBA"/>
    <w:multiLevelType w:val="hybridMultilevel"/>
    <w:tmpl w:val="50B0D0B8"/>
    <w:lvl w:ilvl="0" w:tplc="8444BC8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96452A"/>
    <w:multiLevelType w:val="hybridMultilevel"/>
    <w:tmpl w:val="56488022"/>
    <w:lvl w:ilvl="0" w:tplc="015C836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0C1142F"/>
    <w:multiLevelType w:val="multilevel"/>
    <w:tmpl w:val="FB825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7A0543"/>
    <w:multiLevelType w:val="hybridMultilevel"/>
    <w:tmpl w:val="6D642840"/>
    <w:lvl w:ilvl="0" w:tplc="E76CB9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3"/>
  </w:num>
  <w:num w:numId="4">
    <w:abstractNumId w:val="2"/>
  </w:num>
  <w:num w:numId="5">
    <w:abstractNumId w:val="0"/>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uo Zhengyang">
    <w15:presenceInfo w15:providerId="Windows Live" w15:userId="6f27e569b0d96a60"/>
  </w15:person>
  <w15:person w15:author="飯野　雄一">
    <w15:presenceInfo w15:providerId="AD" w15:userId="S::3250125281@utac.u-tokyo.ac.jp::1e5c386f-7d0f-461a-a0b6-7750faea11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sz0fx5r60ffe3esvf3pt9zps5rs0xzzzxfe&quot;&gt;submit1&lt;record-ids&gt;&lt;item&gt;492&lt;/item&gt;&lt;/record-ids&gt;&lt;/item&gt;&lt;/Libraries&gt;"/>
  </w:docVars>
  <w:rsids>
    <w:rsidRoot w:val="004763C3"/>
    <w:rsid w:val="00040CB1"/>
    <w:rsid w:val="000449D3"/>
    <w:rsid w:val="00055DA1"/>
    <w:rsid w:val="000612FB"/>
    <w:rsid w:val="0006278E"/>
    <w:rsid w:val="00062894"/>
    <w:rsid w:val="00086A6E"/>
    <w:rsid w:val="0009649F"/>
    <w:rsid w:val="000A2D5C"/>
    <w:rsid w:val="000A53EC"/>
    <w:rsid w:val="000D3889"/>
    <w:rsid w:val="000F5427"/>
    <w:rsid w:val="001105F7"/>
    <w:rsid w:val="0011346C"/>
    <w:rsid w:val="001141FD"/>
    <w:rsid w:val="00115577"/>
    <w:rsid w:val="00117C42"/>
    <w:rsid w:val="00127206"/>
    <w:rsid w:val="00134B9F"/>
    <w:rsid w:val="00143255"/>
    <w:rsid w:val="001452A0"/>
    <w:rsid w:val="001555A6"/>
    <w:rsid w:val="00186470"/>
    <w:rsid w:val="001974CD"/>
    <w:rsid w:val="001A0BB2"/>
    <w:rsid w:val="001A2866"/>
    <w:rsid w:val="001B2D8D"/>
    <w:rsid w:val="001B3C20"/>
    <w:rsid w:val="001F0F98"/>
    <w:rsid w:val="00200476"/>
    <w:rsid w:val="00217C3C"/>
    <w:rsid w:val="00220F27"/>
    <w:rsid w:val="00270859"/>
    <w:rsid w:val="002813D2"/>
    <w:rsid w:val="002B6ECD"/>
    <w:rsid w:val="002D1D6E"/>
    <w:rsid w:val="002F51F9"/>
    <w:rsid w:val="00307895"/>
    <w:rsid w:val="00332994"/>
    <w:rsid w:val="0034250E"/>
    <w:rsid w:val="003C33D4"/>
    <w:rsid w:val="003E5CC4"/>
    <w:rsid w:val="003F0EFB"/>
    <w:rsid w:val="0043674B"/>
    <w:rsid w:val="00442C43"/>
    <w:rsid w:val="004500AD"/>
    <w:rsid w:val="00453A97"/>
    <w:rsid w:val="00455D39"/>
    <w:rsid w:val="00456B88"/>
    <w:rsid w:val="004760E5"/>
    <w:rsid w:val="004763C3"/>
    <w:rsid w:val="00477361"/>
    <w:rsid w:val="00482E53"/>
    <w:rsid w:val="004D7806"/>
    <w:rsid w:val="004F4513"/>
    <w:rsid w:val="00504046"/>
    <w:rsid w:val="0051011C"/>
    <w:rsid w:val="005470B4"/>
    <w:rsid w:val="005478FA"/>
    <w:rsid w:val="00563304"/>
    <w:rsid w:val="00565433"/>
    <w:rsid w:val="00573BE4"/>
    <w:rsid w:val="005832DA"/>
    <w:rsid w:val="005911BD"/>
    <w:rsid w:val="005B0FE4"/>
    <w:rsid w:val="005B2903"/>
    <w:rsid w:val="005C7E6D"/>
    <w:rsid w:val="005D30FD"/>
    <w:rsid w:val="006214EA"/>
    <w:rsid w:val="00631591"/>
    <w:rsid w:val="00677F7E"/>
    <w:rsid w:val="006916C1"/>
    <w:rsid w:val="00694A69"/>
    <w:rsid w:val="006A52AC"/>
    <w:rsid w:val="006A5872"/>
    <w:rsid w:val="006A6F0E"/>
    <w:rsid w:val="006B40C3"/>
    <w:rsid w:val="006D1DA0"/>
    <w:rsid w:val="00705367"/>
    <w:rsid w:val="007245CA"/>
    <w:rsid w:val="007353C6"/>
    <w:rsid w:val="00747132"/>
    <w:rsid w:val="007554DC"/>
    <w:rsid w:val="007622F8"/>
    <w:rsid w:val="0077794D"/>
    <w:rsid w:val="00783767"/>
    <w:rsid w:val="00785FB6"/>
    <w:rsid w:val="007C0F02"/>
    <w:rsid w:val="007F3F71"/>
    <w:rsid w:val="00825E5F"/>
    <w:rsid w:val="0083139B"/>
    <w:rsid w:val="00850598"/>
    <w:rsid w:val="00851056"/>
    <w:rsid w:val="00854C35"/>
    <w:rsid w:val="00866F78"/>
    <w:rsid w:val="008751C7"/>
    <w:rsid w:val="00892C7E"/>
    <w:rsid w:val="0089634A"/>
    <w:rsid w:val="008B30E8"/>
    <w:rsid w:val="008B3BF1"/>
    <w:rsid w:val="008E3376"/>
    <w:rsid w:val="009202CD"/>
    <w:rsid w:val="00927D40"/>
    <w:rsid w:val="00933041"/>
    <w:rsid w:val="009509D7"/>
    <w:rsid w:val="00981BCE"/>
    <w:rsid w:val="00986E51"/>
    <w:rsid w:val="00995003"/>
    <w:rsid w:val="009C7C12"/>
    <w:rsid w:val="009C7C25"/>
    <w:rsid w:val="009D079F"/>
    <w:rsid w:val="009D0B11"/>
    <w:rsid w:val="009D727A"/>
    <w:rsid w:val="009F65DF"/>
    <w:rsid w:val="00A33972"/>
    <w:rsid w:val="00A41A7F"/>
    <w:rsid w:val="00A72984"/>
    <w:rsid w:val="00AB763A"/>
    <w:rsid w:val="00AC05C2"/>
    <w:rsid w:val="00AC26DC"/>
    <w:rsid w:val="00AD032A"/>
    <w:rsid w:val="00AD3F9A"/>
    <w:rsid w:val="00AF3DD7"/>
    <w:rsid w:val="00B11457"/>
    <w:rsid w:val="00B26248"/>
    <w:rsid w:val="00B547E4"/>
    <w:rsid w:val="00B60498"/>
    <w:rsid w:val="00B671D0"/>
    <w:rsid w:val="00B8752E"/>
    <w:rsid w:val="00BA03E3"/>
    <w:rsid w:val="00BA10A4"/>
    <w:rsid w:val="00BB3054"/>
    <w:rsid w:val="00BB529A"/>
    <w:rsid w:val="00C43382"/>
    <w:rsid w:val="00C46BC3"/>
    <w:rsid w:val="00C50CB4"/>
    <w:rsid w:val="00C52E46"/>
    <w:rsid w:val="00C630C5"/>
    <w:rsid w:val="00C71361"/>
    <w:rsid w:val="00C83951"/>
    <w:rsid w:val="00C90CFA"/>
    <w:rsid w:val="00CB312B"/>
    <w:rsid w:val="00CC44C6"/>
    <w:rsid w:val="00CE0963"/>
    <w:rsid w:val="00D025EB"/>
    <w:rsid w:val="00D0307E"/>
    <w:rsid w:val="00D441E0"/>
    <w:rsid w:val="00D53DB2"/>
    <w:rsid w:val="00D62A73"/>
    <w:rsid w:val="00D861EB"/>
    <w:rsid w:val="00DB0435"/>
    <w:rsid w:val="00DB1C3A"/>
    <w:rsid w:val="00DF63EC"/>
    <w:rsid w:val="00E3047C"/>
    <w:rsid w:val="00E34353"/>
    <w:rsid w:val="00E35F21"/>
    <w:rsid w:val="00E51EEB"/>
    <w:rsid w:val="00E54507"/>
    <w:rsid w:val="00E570C7"/>
    <w:rsid w:val="00E66BE1"/>
    <w:rsid w:val="00E853F8"/>
    <w:rsid w:val="00EA5FB4"/>
    <w:rsid w:val="00EC35F4"/>
    <w:rsid w:val="00EC3752"/>
    <w:rsid w:val="00F11320"/>
    <w:rsid w:val="00F15833"/>
    <w:rsid w:val="00F21EF9"/>
    <w:rsid w:val="00F274C0"/>
    <w:rsid w:val="00F46FA9"/>
    <w:rsid w:val="00F50001"/>
    <w:rsid w:val="00F55C98"/>
    <w:rsid w:val="00F647DE"/>
    <w:rsid w:val="00F770CA"/>
    <w:rsid w:val="00F80B64"/>
    <w:rsid w:val="00F95C38"/>
    <w:rsid w:val="00FA05CA"/>
    <w:rsid w:val="00FD02CA"/>
    <w:rsid w:val="00FD71B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6087E28"/>
  <w15:chartTrackingRefBased/>
  <w15:docId w15:val="{829DD0AA-E753-4F3F-B0E9-A088CD398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304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763C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763C3"/>
    <w:rPr>
      <w:sz w:val="18"/>
      <w:szCs w:val="18"/>
    </w:rPr>
  </w:style>
  <w:style w:type="paragraph" w:styleId="a5">
    <w:name w:val="footer"/>
    <w:basedOn w:val="a"/>
    <w:link w:val="a6"/>
    <w:uiPriority w:val="99"/>
    <w:unhideWhenUsed/>
    <w:rsid w:val="004763C3"/>
    <w:pPr>
      <w:tabs>
        <w:tab w:val="center" w:pos="4153"/>
        <w:tab w:val="right" w:pos="8306"/>
      </w:tabs>
      <w:snapToGrid w:val="0"/>
      <w:jc w:val="left"/>
    </w:pPr>
    <w:rPr>
      <w:sz w:val="18"/>
      <w:szCs w:val="18"/>
    </w:rPr>
  </w:style>
  <w:style w:type="character" w:customStyle="1" w:styleId="a6">
    <w:name w:val="页脚 字符"/>
    <w:basedOn w:val="a0"/>
    <w:link w:val="a5"/>
    <w:uiPriority w:val="99"/>
    <w:rsid w:val="004763C3"/>
    <w:rPr>
      <w:sz w:val="18"/>
      <w:szCs w:val="18"/>
    </w:rPr>
  </w:style>
  <w:style w:type="character" w:styleId="a7">
    <w:name w:val="Hyperlink"/>
    <w:basedOn w:val="a0"/>
    <w:uiPriority w:val="99"/>
    <w:unhideWhenUsed/>
    <w:rsid w:val="004763C3"/>
    <w:rPr>
      <w:color w:val="0563C1" w:themeColor="hyperlink"/>
      <w:u w:val="single"/>
    </w:rPr>
  </w:style>
  <w:style w:type="character" w:customStyle="1" w:styleId="1">
    <w:name w:val="未处理的提及1"/>
    <w:basedOn w:val="a0"/>
    <w:uiPriority w:val="99"/>
    <w:semiHidden/>
    <w:unhideWhenUsed/>
    <w:rsid w:val="004763C3"/>
    <w:rPr>
      <w:color w:val="605E5C"/>
      <w:shd w:val="clear" w:color="auto" w:fill="E1DFDD"/>
    </w:rPr>
  </w:style>
  <w:style w:type="character" w:styleId="a8">
    <w:name w:val="Placeholder Text"/>
    <w:basedOn w:val="a0"/>
    <w:uiPriority w:val="99"/>
    <w:semiHidden/>
    <w:rsid w:val="004763C3"/>
    <w:rPr>
      <w:color w:val="808080"/>
    </w:rPr>
  </w:style>
  <w:style w:type="paragraph" w:styleId="a9">
    <w:name w:val="Balloon Text"/>
    <w:basedOn w:val="a"/>
    <w:link w:val="aa"/>
    <w:uiPriority w:val="99"/>
    <w:semiHidden/>
    <w:unhideWhenUsed/>
    <w:rsid w:val="004763C3"/>
    <w:rPr>
      <w:sz w:val="18"/>
      <w:szCs w:val="18"/>
    </w:rPr>
  </w:style>
  <w:style w:type="character" w:customStyle="1" w:styleId="aa">
    <w:name w:val="批注框文本 字符"/>
    <w:basedOn w:val="a0"/>
    <w:link w:val="a9"/>
    <w:uiPriority w:val="99"/>
    <w:semiHidden/>
    <w:rsid w:val="004763C3"/>
    <w:rPr>
      <w:sz w:val="18"/>
      <w:szCs w:val="18"/>
    </w:rPr>
  </w:style>
  <w:style w:type="character" w:styleId="ab">
    <w:name w:val="FollowedHyperlink"/>
    <w:basedOn w:val="a0"/>
    <w:uiPriority w:val="99"/>
    <w:semiHidden/>
    <w:unhideWhenUsed/>
    <w:rsid w:val="004763C3"/>
    <w:rPr>
      <w:color w:val="954F72" w:themeColor="followedHyperlink"/>
      <w:u w:val="single"/>
    </w:rPr>
  </w:style>
  <w:style w:type="paragraph" w:styleId="ac">
    <w:name w:val="List Paragraph"/>
    <w:basedOn w:val="a"/>
    <w:uiPriority w:val="34"/>
    <w:qFormat/>
    <w:rsid w:val="004763C3"/>
    <w:pPr>
      <w:ind w:firstLineChars="200" w:firstLine="420"/>
    </w:pPr>
  </w:style>
  <w:style w:type="table" w:styleId="ad">
    <w:name w:val="Table Grid"/>
    <w:basedOn w:val="a1"/>
    <w:uiPriority w:val="39"/>
    <w:rsid w:val="004763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Plain Table 3"/>
    <w:basedOn w:val="a1"/>
    <w:uiPriority w:val="43"/>
    <w:rsid w:val="004763C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4763C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0">
    <w:name w:val="List Table 1 Light"/>
    <w:basedOn w:val="a1"/>
    <w:uiPriority w:val="46"/>
    <w:rsid w:val="004763C3"/>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e">
    <w:name w:val="Strong"/>
    <w:basedOn w:val="a0"/>
    <w:uiPriority w:val="22"/>
    <w:qFormat/>
    <w:rsid w:val="004763C3"/>
    <w:rPr>
      <w:b/>
      <w:bCs/>
    </w:rPr>
  </w:style>
  <w:style w:type="character" w:styleId="af">
    <w:name w:val="Emphasis"/>
    <w:basedOn w:val="a0"/>
    <w:uiPriority w:val="20"/>
    <w:qFormat/>
    <w:rsid w:val="004763C3"/>
    <w:rPr>
      <w:i/>
      <w:iCs/>
    </w:rPr>
  </w:style>
  <w:style w:type="paragraph" w:customStyle="1" w:styleId="chapter-para">
    <w:name w:val="chapter-para"/>
    <w:basedOn w:val="a"/>
    <w:rsid w:val="004763C3"/>
    <w:pPr>
      <w:widowControl/>
      <w:spacing w:before="100" w:beforeAutospacing="1" w:after="100" w:afterAutospacing="1"/>
      <w:jc w:val="left"/>
    </w:pPr>
    <w:rPr>
      <w:rFonts w:ascii="宋体" w:eastAsia="宋体" w:hAnsi="宋体" w:cs="宋体"/>
      <w:kern w:val="0"/>
      <w:sz w:val="24"/>
      <w:szCs w:val="24"/>
    </w:rPr>
  </w:style>
  <w:style w:type="character" w:customStyle="1" w:styleId="content-section">
    <w:name w:val="content-section"/>
    <w:basedOn w:val="a0"/>
    <w:rsid w:val="004763C3"/>
  </w:style>
  <w:style w:type="character" w:styleId="af0">
    <w:name w:val="annotation reference"/>
    <w:basedOn w:val="a0"/>
    <w:uiPriority w:val="99"/>
    <w:semiHidden/>
    <w:unhideWhenUsed/>
    <w:rsid w:val="004763C3"/>
    <w:rPr>
      <w:sz w:val="18"/>
      <w:szCs w:val="18"/>
    </w:rPr>
  </w:style>
  <w:style w:type="paragraph" w:styleId="af1">
    <w:name w:val="annotation text"/>
    <w:basedOn w:val="a"/>
    <w:link w:val="af2"/>
    <w:uiPriority w:val="99"/>
    <w:semiHidden/>
    <w:unhideWhenUsed/>
    <w:rsid w:val="004763C3"/>
    <w:pPr>
      <w:jc w:val="left"/>
    </w:pPr>
  </w:style>
  <w:style w:type="character" w:customStyle="1" w:styleId="af2">
    <w:name w:val="批注文字 字符"/>
    <w:basedOn w:val="a0"/>
    <w:link w:val="af1"/>
    <w:uiPriority w:val="99"/>
    <w:semiHidden/>
    <w:rsid w:val="004763C3"/>
  </w:style>
  <w:style w:type="paragraph" w:styleId="af3">
    <w:name w:val="annotation subject"/>
    <w:basedOn w:val="af1"/>
    <w:next w:val="af1"/>
    <w:link w:val="af4"/>
    <w:uiPriority w:val="99"/>
    <w:semiHidden/>
    <w:unhideWhenUsed/>
    <w:rsid w:val="004763C3"/>
    <w:rPr>
      <w:b/>
      <w:bCs/>
    </w:rPr>
  </w:style>
  <w:style w:type="character" w:customStyle="1" w:styleId="af4">
    <w:name w:val="批注主题 字符"/>
    <w:basedOn w:val="af2"/>
    <w:link w:val="af3"/>
    <w:uiPriority w:val="99"/>
    <w:semiHidden/>
    <w:rsid w:val="004763C3"/>
    <w:rPr>
      <w:b/>
      <w:bCs/>
    </w:rPr>
  </w:style>
  <w:style w:type="paragraph" w:customStyle="1" w:styleId="EndNoteBibliographyTitle">
    <w:name w:val="EndNote Bibliography Title"/>
    <w:basedOn w:val="a"/>
    <w:link w:val="EndNoteBibliographyTitle0"/>
    <w:rsid w:val="004763C3"/>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4763C3"/>
    <w:rPr>
      <w:rFonts w:ascii="等线" w:eastAsia="等线" w:hAnsi="等线"/>
      <w:noProof/>
      <w:sz w:val="20"/>
    </w:rPr>
  </w:style>
  <w:style w:type="paragraph" w:customStyle="1" w:styleId="EndNoteBibliography">
    <w:name w:val="EndNote Bibliography"/>
    <w:basedOn w:val="a"/>
    <w:link w:val="EndNoteBibliography0"/>
    <w:rsid w:val="004763C3"/>
    <w:rPr>
      <w:rFonts w:ascii="等线" w:eastAsia="等线" w:hAnsi="等线"/>
      <w:noProof/>
      <w:sz w:val="20"/>
    </w:rPr>
  </w:style>
  <w:style w:type="character" w:customStyle="1" w:styleId="EndNoteBibliography0">
    <w:name w:val="EndNote Bibliography 字符"/>
    <w:basedOn w:val="a0"/>
    <w:link w:val="EndNoteBibliography"/>
    <w:rsid w:val="004763C3"/>
    <w:rPr>
      <w:rFonts w:ascii="等线" w:eastAsia="等线" w:hAnsi="等线"/>
      <w:noProof/>
      <w:sz w:val="20"/>
    </w:rPr>
  </w:style>
  <w:style w:type="table" w:styleId="1-6">
    <w:name w:val="List Table 1 Light Accent 6"/>
    <w:basedOn w:val="a1"/>
    <w:uiPriority w:val="46"/>
    <w:rsid w:val="007245CA"/>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f5">
    <w:name w:val="Revision"/>
    <w:hidden/>
    <w:uiPriority w:val="99"/>
    <w:semiHidden/>
    <w:rsid w:val="00747132"/>
  </w:style>
  <w:style w:type="paragraph" w:styleId="af6">
    <w:name w:val="footnote text"/>
    <w:basedOn w:val="a"/>
    <w:link w:val="af7"/>
    <w:uiPriority w:val="99"/>
    <w:semiHidden/>
    <w:unhideWhenUsed/>
    <w:rsid w:val="00B547E4"/>
    <w:pPr>
      <w:snapToGrid w:val="0"/>
      <w:jc w:val="left"/>
    </w:pPr>
  </w:style>
  <w:style w:type="character" w:customStyle="1" w:styleId="af7">
    <w:name w:val="脚注文本 字符"/>
    <w:basedOn w:val="a0"/>
    <w:link w:val="af6"/>
    <w:uiPriority w:val="99"/>
    <w:semiHidden/>
    <w:rsid w:val="00B547E4"/>
  </w:style>
  <w:style w:type="character" w:styleId="af8">
    <w:name w:val="footnote reference"/>
    <w:basedOn w:val="a0"/>
    <w:uiPriority w:val="99"/>
    <w:semiHidden/>
    <w:unhideWhenUsed/>
    <w:rsid w:val="00B547E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9338069">
      <w:bodyDiv w:val="1"/>
      <w:marLeft w:val="0"/>
      <w:marRight w:val="0"/>
      <w:marTop w:val="0"/>
      <w:marBottom w:val="0"/>
      <w:divBdr>
        <w:top w:val="none" w:sz="0" w:space="0" w:color="auto"/>
        <w:left w:val="none" w:sz="0" w:space="0" w:color="auto"/>
        <w:bottom w:val="none" w:sz="0" w:space="0" w:color="auto"/>
        <w:right w:val="none" w:sz="0" w:space="0" w:color="auto"/>
      </w:divBdr>
    </w:div>
    <w:div w:id="1449544634">
      <w:bodyDiv w:val="1"/>
      <w:marLeft w:val="0"/>
      <w:marRight w:val="0"/>
      <w:marTop w:val="0"/>
      <w:marBottom w:val="0"/>
      <w:divBdr>
        <w:top w:val="none" w:sz="0" w:space="0" w:color="auto"/>
        <w:left w:val="none" w:sz="0" w:space="0" w:color="auto"/>
        <w:bottom w:val="none" w:sz="0" w:space="0" w:color="auto"/>
        <w:right w:val="none" w:sz="0" w:space="0" w:color="auto"/>
      </w:divBdr>
    </w:div>
    <w:div w:id="1786847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cbi.nlm.nih.gov/sra" TargetMode="External"/><Relationship Id="rId18" Type="http://schemas.openxmlformats.org/officeDocument/2006/relationships/image" Target="media/image3.png"/><Relationship Id="rId26" Type="http://schemas.openxmlformats.org/officeDocument/2006/relationships/hyperlink" Target="https://www.ncbi.nlm.nih.gov/geo/query/acc.cgi?acc=GSE22719" TargetMode="External"/><Relationship Id="rId39" Type="http://schemas.openxmlformats.org/officeDocument/2006/relationships/hyperlink" Target="https://www.ncbi.nlm.nih.gov/geo/query/acc.cgi?acc=GSM811254" TargetMode="External"/><Relationship Id="rId21" Type="http://schemas.openxmlformats.org/officeDocument/2006/relationships/image" Target="media/image6.png"/><Relationship Id="rId34" Type="http://schemas.openxmlformats.org/officeDocument/2006/relationships/hyperlink" Target="https://www.ncbi.nlm.nih.gov/geo/query/acc.cgi?acc=GSM562745" TargetMode="External"/><Relationship Id="rId42" Type="http://schemas.openxmlformats.org/officeDocument/2006/relationships/hyperlink" Target="https://www.ncbi.nlm.nih.gov/geo/query/acc.cgi?acc=GSM811289"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hyperlink" Target="https://www.ncbi.nlm.nih.gov/geo/query/acc.cgi?acc=GSM125528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www.ncbi.nlm.nih.gov/geo/query/acc.cgi?acc=GSM942047" TargetMode="External"/><Relationship Id="rId32" Type="http://schemas.openxmlformats.org/officeDocument/2006/relationships/hyperlink" Target="https://www.ncbi.nlm.nih.gov/geo/query/acc.cgi?acc=GSM1005484" TargetMode="External"/><Relationship Id="rId37" Type="http://schemas.openxmlformats.org/officeDocument/2006/relationships/hyperlink" Target="https://www.ncbi.nlm.nih.gov/geo/query/acc.cgi?acc=GSE48731" TargetMode="External"/><Relationship Id="rId40" Type="http://schemas.openxmlformats.org/officeDocument/2006/relationships/hyperlink" Target="https://www.ncbi.nlm.nih.gov/geo/query/acc.cgi?acc=GSM562735"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young55775/Genetorch-developing" TargetMode="External"/><Relationship Id="rId23" Type="http://schemas.openxmlformats.org/officeDocument/2006/relationships/hyperlink" Target="https://www.ncbi.nlm.nih.gov/geo/query/acc.cgi?acc=GSM562786" TargetMode="External"/><Relationship Id="rId28" Type="http://schemas.openxmlformats.org/officeDocument/2006/relationships/hyperlink" Target="https://www.ncbi.nlm.nih.gov/geo/query/acc.cgi?acc=GSM562779" TargetMode="External"/><Relationship Id="rId36" Type="http://schemas.openxmlformats.org/officeDocument/2006/relationships/hyperlink" Target="https://www.ncbi.nlm.nih.gov/geo/query/acc.cgi?acc=GSM811293" TargetMode="External"/><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hyperlink" Target="http://www.modencode.org" TargetMode="External"/><Relationship Id="rId44"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www.modencode.org/" TargetMode="External"/><Relationship Id="rId22" Type="http://schemas.openxmlformats.org/officeDocument/2006/relationships/hyperlink" Target="https://www.ncbi.nlm.nih.gov/geo/query/acc.cgi?acc=GSE40947" TargetMode="External"/><Relationship Id="rId27" Type="http://schemas.openxmlformats.org/officeDocument/2006/relationships/hyperlink" Target="https://www.ncbi.nlm.nih.gov/geo/query/acc.cgi?acc=GSM1255286" TargetMode="External"/><Relationship Id="rId30" Type="http://schemas.openxmlformats.org/officeDocument/2006/relationships/hyperlink" Target="https://www.ncbi.nlm.nih.gov/geo/query/acc.cgi?acc=GSM562779" TargetMode="External"/><Relationship Id="rId35" Type="http://schemas.openxmlformats.org/officeDocument/2006/relationships/hyperlink" Target="https://www.ncbi.nlm.nih.gov/geo/query/acc.cgi?acc=GSM624427" TargetMode="External"/><Relationship Id="rId43" Type="http://schemas.openxmlformats.org/officeDocument/2006/relationships/hyperlink" Target="https://www.ncbi.nlm.nih.gov/geo/query/acc.cgi?acc=GSE48746" TargetMode="Externa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genome.sfu.ca/mmp/" TargetMode="External"/><Relationship Id="rId17" Type="http://schemas.openxmlformats.org/officeDocument/2006/relationships/image" Target="media/image2.png"/><Relationship Id="rId25" Type="http://schemas.openxmlformats.org/officeDocument/2006/relationships/hyperlink" Target="https://www.ncbi.nlm.nih.gov/geo/query/acc.cgi?acc=GSM729307" TargetMode="External"/><Relationship Id="rId33" Type="http://schemas.openxmlformats.org/officeDocument/2006/relationships/hyperlink" Target="https://www.ncbi.nlm.nih.gov/geo/query/acc.cgi?acc=GSM562735" TargetMode="External"/><Relationship Id="rId38" Type="http://schemas.openxmlformats.org/officeDocument/2006/relationships/hyperlink" Target="https://www.ncbi.nlm.nih.gov/geo/query/acc.cgi?acc=GSE46775" TargetMode="External"/><Relationship Id="rId46" Type="http://schemas.microsoft.com/office/2011/relationships/people" Target="people.xml"/><Relationship Id="rId20" Type="http://schemas.openxmlformats.org/officeDocument/2006/relationships/image" Target="media/image5.png"/><Relationship Id="rId41" Type="http://schemas.openxmlformats.org/officeDocument/2006/relationships/hyperlink" Target="https://www.ncbi.nlm.nih.gov/geo/query/acc.cgi?acc=GSM81125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4A09E4-775B-4A75-80D0-5A93BCD13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18</Pages>
  <Words>7141</Words>
  <Characters>40709</Characters>
  <Application>Microsoft Office Word</Application>
  <DocSecurity>0</DocSecurity>
  <Lines>339</Lines>
  <Paragraphs>95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Guo Zhengyang</dc:creator>
  <cp:keywords/>
  <dc:description/>
  <cp:lastModifiedBy>Guo Zhengyang</cp:lastModifiedBy>
  <cp:revision>2</cp:revision>
  <cp:lastPrinted>2023-01-17T15:07:00Z</cp:lastPrinted>
  <dcterms:created xsi:type="dcterms:W3CDTF">2023-03-12T06:56:00Z</dcterms:created>
  <dcterms:modified xsi:type="dcterms:W3CDTF">2023-03-12T06:56:00Z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4293ff539fd21eb1dd253c6505e5d115a159eca84c6c11454a29442c46b45b29</vt:lpwstr>
  </property>
</Properties>
</file>